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72310" w:rsidRPr="00084F7C" w:rsidRDefault="00F72310" w:rsidP="00F72310">
      <w:pPr>
        <w:spacing w:line="240" w:lineRule="auto"/>
        <w:ind w:firstLine="0"/>
        <w:jc w:val="center"/>
        <w:rPr>
          <w:b/>
        </w:rPr>
      </w:pPr>
      <w:r w:rsidRPr="00084F7C">
        <w:rPr>
          <w:b/>
        </w:rPr>
        <w:t>FUNDAÇÃO CENTRO DE ANÁLISE PESQUISA E INOVAÇÃO TECNOLÓGICA</w:t>
      </w:r>
    </w:p>
    <w:p w:rsidR="00F72310" w:rsidRPr="00084F7C" w:rsidRDefault="005F1522" w:rsidP="00F72310">
      <w:pPr>
        <w:spacing w:line="240" w:lineRule="auto"/>
        <w:ind w:firstLine="0"/>
        <w:jc w:val="center"/>
        <w:rPr>
          <w:b/>
        </w:rPr>
      </w:pPr>
      <w:r>
        <w:rPr>
          <w:b/>
        </w:rPr>
        <w:t>FACULDADE FUCAPI (</w:t>
      </w:r>
      <w:r w:rsidR="00F72310" w:rsidRPr="00084F7C">
        <w:rPr>
          <w:b/>
        </w:rPr>
        <w:t>INSTITUTO DE ENSINO SUPERIOR FUCAPI</w:t>
      </w:r>
      <w:r>
        <w:rPr>
          <w:b/>
        </w:rPr>
        <w:t>)</w:t>
      </w:r>
    </w:p>
    <w:p w:rsidR="00F72310" w:rsidRPr="00084F7C" w:rsidRDefault="00F72310" w:rsidP="00177D28">
      <w:pPr>
        <w:spacing w:line="240" w:lineRule="auto"/>
        <w:ind w:firstLine="0"/>
        <w:jc w:val="center"/>
        <w:rPr>
          <w:b/>
        </w:rPr>
      </w:pPr>
      <w:r w:rsidRPr="00084F7C">
        <w:rPr>
          <w:b/>
        </w:rPr>
        <w:t xml:space="preserve">COORDENAÇÃO DE GRADUAÇÃO EM ENGENHARIA DE </w:t>
      </w:r>
      <w:r w:rsidR="00DC18FE">
        <w:rPr>
          <w:b/>
        </w:rPr>
        <w:t>COMPUTAÇÃO</w:t>
      </w:r>
    </w:p>
    <w:p w:rsidR="00F72310" w:rsidRPr="00993136" w:rsidRDefault="00F72310" w:rsidP="00F72310">
      <w:pPr>
        <w:ind w:firstLine="0"/>
      </w:pPr>
    </w:p>
    <w:p w:rsidR="00F72310" w:rsidRPr="00993136" w:rsidRDefault="00F72310" w:rsidP="00F72310">
      <w:pPr>
        <w:ind w:firstLine="0"/>
      </w:pPr>
    </w:p>
    <w:p w:rsidR="00F72310" w:rsidRPr="00993136" w:rsidRDefault="00F72310" w:rsidP="00F72310">
      <w:pPr>
        <w:ind w:firstLine="0"/>
      </w:pPr>
    </w:p>
    <w:p w:rsidR="00F72310" w:rsidRPr="00D71FC8" w:rsidRDefault="00F72310" w:rsidP="00F72310">
      <w:pPr>
        <w:ind w:firstLine="0"/>
      </w:pPr>
    </w:p>
    <w:p w:rsidR="00F72310" w:rsidRPr="00993136" w:rsidRDefault="00F72310" w:rsidP="00F72310">
      <w:pPr>
        <w:ind w:firstLine="0"/>
      </w:pPr>
    </w:p>
    <w:p w:rsidR="00F72310" w:rsidRPr="00993136" w:rsidRDefault="00F72310" w:rsidP="00F72310">
      <w:pPr>
        <w:ind w:firstLine="0"/>
      </w:pPr>
    </w:p>
    <w:p w:rsidR="00F72310" w:rsidRPr="00993136" w:rsidRDefault="00F72310" w:rsidP="00F72310">
      <w:pPr>
        <w:ind w:firstLine="0"/>
      </w:pPr>
    </w:p>
    <w:p w:rsidR="00F72310" w:rsidRPr="00993136" w:rsidRDefault="00F72310" w:rsidP="00F72310">
      <w:pPr>
        <w:ind w:firstLine="0"/>
      </w:pPr>
    </w:p>
    <w:p w:rsidR="00F72310" w:rsidRPr="00993136" w:rsidRDefault="00F72310" w:rsidP="00F72310">
      <w:pPr>
        <w:ind w:firstLine="0"/>
      </w:pPr>
    </w:p>
    <w:p w:rsidR="00F72310" w:rsidRPr="00306BAE" w:rsidRDefault="00C22CF9" w:rsidP="00F72310">
      <w:pPr>
        <w:spacing w:line="240" w:lineRule="auto"/>
        <w:ind w:firstLine="0"/>
        <w:jc w:val="center"/>
        <w:rPr>
          <w:b/>
          <w:caps/>
        </w:rPr>
      </w:pPr>
      <w:r>
        <w:rPr>
          <w:b/>
          <w:caps/>
        </w:rPr>
        <w:t>HUSSAMA IBRAHIM ISMAIL</w:t>
      </w:r>
      <w:r w:rsidR="000A03FB">
        <w:rPr>
          <w:b/>
          <w:caps/>
        </w:rPr>
        <w:t xml:space="preserve"> </w:t>
      </w:r>
    </w:p>
    <w:p w:rsidR="00F72310" w:rsidRPr="00993136" w:rsidRDefault="00F72310" w:rsidP="00F72310">
      <w:pPr>
        <w:ind w:firstLine="0"/>
      </w:pPr>
    </w:p>
    <w:p w:rsidR="00F72310" w:rsidRPr="00993136" w:rsidRDefault="00F72310" w:rsidP="00F72310">
      <w:pPr>
        <w:ind w:firstLine="0"/>
      </w:pPr>
    </w:p>
    <w:p w:rsidR="00F72310" w:rsidRPr="00993136" w:rsidRDefault="00F72310" w:rsidP="00F72310">
      <w:pPr>
        <w:ind w:firstLine="0"/>
      </w:pPr>
    </w:p>
    <w:p w:rsidR="00F72310" w:rsidRPr="00993136" w:rsidRDefault="00F72310" w:rsidP="00F72310">
      <w:pPr>
        <w:ind w:firstLine="0"/>
      </w:pPr>
    </w:p>
    <w:p w:rsidR="00F72310" w:rsidRPr="00993136" w:rsidRDefault="00F72310" w:rsidP="00F72310">
      <w:pPr>
        <w:ind w:firstLine="0"/>
      </w:pPr>
    </w:p>
    <w:p w:rsidR="00F72310" w:rsidRPr="00993136" w:rsidRDefault="00F72310" w:rsidP="00F72310">
      <w:pPr>
        <w:ind w:firstLine="0"/>
      </w:pPr>
    </w:p>
    <w:p w:rsidR="00F72310" w:rsidRDefault="00F72310" w:rsidP="00F72310">
      <w:pPr>
        <w:ind w:firstLine="0"/>
      </w:pPr>
    </w:p>
    <w:p w:rsidR="00F72310" w:rsidRPr="00091BB0" w:rsidRDefault="00F72310" w:rsidP="00F72310">
      <w:pPr>
        <w:ind w:firstLine="0"/>
      </w:pPr>
    </w:p>
    <w:p w:rsidR="00F72310" w:rsidRPr="00091BB0" w:rsidRDefault="00F72310" w:rsidP="00F72310">
      <w:pPr>
        <w:ind w:firstLine="0"/>
        <w:rPr>
          <w:caps/>
        </w:rPr>
      </w:pPr>
    </w:p>
    <w:p w:rsidR="00F72310" w:rsidRPr="00084F7C" w:rsidRDefault="00CD2A4F" w:rsidP="00A242CF">
      <w:pPr>
        <w:spacing w:line="240" w:lineRule="auto"/>
        <w:ind w:firstLine="0"/>
        <w:jc w:val="center"/>
        <w:rPr>
          <w:b/>
          <w:caps/>
        </w:rPr>
      </w:pPr>
      <w:r>
        <w:rPr>
          <w:b/>
          <w:caps/>
        </w:rPr>
        <w:t>SIMULADOR DE TÉCNIC</w:t>
      </w:r>
      <w:r w:rsidR="003564A5">
        <w:rPr>
          <w:b/>
          <w:caps/>
        </w:rPr>
        <w:t xml:space="preserve">AS DE ESCALONAMENTO </w:t>
      </w:r>
      <w:r w:rsidR="009249FE">
        <w:rPr>
          <w:b/>
          <w:caps/>
        </w:rPr>
        <w:br/>
      </w:r>
      <w:r w:rsidR="003564A5">
        <w:rPr>
          <w:b/>
          <w:caps/>
        </w:rPr>
        <w:t>de SISTEMAS</w:t>
      </w:r>
      <w:r w:rsidR="00300542">
        <w:rPr>
          <w:b/>
          <w:caps/>
        </w:rPr>
        <w:t xml:space="preserve"> </w:t>
      </w:r>
      <w:r w:rsidR="008A0095">
        <w:rPr>
          <w:b/>
          <w:caps/>
        </w:rPr>
        <w:t>de</w:t>
      </w:r>
      <w:r>
        <w:rPr>
          <w:b/>
          <w:caps/>
        </w:rPr>
        <w:t xml:space="preserve"> TEMPO REAL</w:t>
      </w:r>
    </w:p>
    <w:p w:rsidR="00F72310" w:rsidRPr="00993136" w:rsidRDefault="00F72310" w:rsidP="00F72310">
      <w:pPr>
        <w:ind w:firstLine="0"/>
      </w:pPr>
    </w:p>
    <w:p w:rsidR="00F72310" w:rsidRPr="00993136" w:rsidRDefault="00F72310" w:rsidP="00F72310">
      <w:pPr>
        <w:ind w:firstLine="0"/>
      </w:pPr>
    </w:p>
    <w:p w:rsidR="00F72310" w:rsidRPr="00993136" w:rsidRDefault="00F72310" w:rsidP="00F72310">
      <w:pPr>
        <w:ind w:firstLine="0"/>
      </w:pPr>
    </w:p>
    <w:p w:rsidR="00F72310" w:rsidRDefault="00F72310" w:rsidP="00F72310">
      <w:pPr>
        <w:ind w:firstLine="0"/>
      </w:pPr>
    </w:p>
    <w:p w:rsidR="00132F1F" w:rsidRDefault="00132F1F" w:rsidP="00F72310">
      <w:pPr>
        <w:ind w:firstLine="0"/>
      </w:pPr>
    </w:p>
    <w:p w:rsidR="00132F1F" w:rsidRDefault="00132F1F" w:rsidP="00F72310">
      <w:pPr>
        <w:ind w:firstLine="0"/>
      </w:pPr>
    </w:p>
    <w:p w:rsidR="00132F1F" w:rsidRDefault="00132F1F" w:rsidP="00F72310">
      <w:pPr>
        <w:ind w:firstLine="0"/>
      </w:pPr>
    </w:p>
    <w:p w:rsidR="00132F1F" w:rsidRDefault="00132F1F" w:rsidP="00F72310">
      <w:pPr>
        <w:ind w:firstLine="0"/>
      </w:pPr>
    </w:p>
    <w:p w:rsidR="00132F1F" w:rsidRPr="00993136" w:rsidRDefault="00132F1F" w:rsidP="00F72310">
      <w:pPr>
        <w:ind w:firstLine="0"/>
      </w:pPr>
    </w:p>
    <w:p w:rsidR="00F72310" w:rsidRPr="00993136" w:rsidRDefault="00F72310" w:rsidP="00F72310">
      <w:pPr>
        <w:ind w:firstLine="0"/>
      </w:pPr>
    </w:p>
    <w:p w:rsidR="00F72310" w:rsidRPr="00091BB0" w:rsidRDefault="00F72310" w:rsidP="00F72310">
      <w:pPr>
        <w:spacing w:line="240" w:lineRule="auto"/>
        <w:ind w:firstLine="0"/>
        <w:jc w:val="center"/>
      </w:pPr>
      <w:r w:rsidRPr="00084F7C">
        <w:rPr>
          <w:b/>
        </w:rPr>
        <w:t>MANAUS</w:t>
      </w:r>
    </w:p>
    <w:p w:rsidR="00F72310" w:rsidRDefault="00F72310" w:rsidP="00F72310">
      <w:pPr>
        <w:spacing w:line="240" w:lineRule="auto"/>
        <w:ind w:firstLine="0"/>
        <w:jc w:val="center"/>
        <w:rPr>
          <w:b/>
        </w:rPr>
      </w:pPr>
      <w:r>
        <w:rPr>
          <w:b/>
        </w:rPr>
        <w:t>201</w:t>
      </w:r>
      <w:r w:rsidR="0035102D">
        <w:rPr>
          <w:b/>
        </w:rPr>
        <w:t>3</w:t>
      </w:r>
      <w:r>
        <w:rPr>
          <w:b/>
        </w:rPr>
        <w:br w:type="page"/>
      </w:r>
    </w:p>
    <w:p w:rsidR="00F72310" w:rsidRPr="00091BB0" w:rsidRDefault="0077764A" w:rsidP="00F72310">
      <w:pPr>
        <w:ind w:firstLine="0"/>
        <w:jc w:val="center"/>
      </w:pPr>
      <w:r>
        <w:rPr>
          <w:b/>
        </w:rPr>
        <w:lastRenderedPageBreak/>
        <w:t>HUSSAMA IBRAHIM ISMAIL</w:t>
      </w:r>
    </w:p>
    <w:p w:rsidR="00F72310" w:rsidRPr="008A4040" w:rsidRDefault="00F72310" w:rsidP="00F72310">
      <w:pPr>
        <w:ind w:firstLine="0"/>
      </w:pPr>
    </w:p>
    <w:p w:rsidR="00F72310" w:rsidRPr="008A4040" w:rsidRDefault="00F72310" w:rsidP="00F72310">
      <w:pPr>
        <w:ind w:firstLine="0"/>
      </w:pPr>
    </w:p>
    <w:p w:rsidR="00F72310" w:rsidRPr="008A4040" w:rsidRDefault="00F72310" w:rsidP="00F72310">
      <w:pPr>
        <w:ind w:firstLine="0"/>
      </w:pPr>
    </w:p>
    <w:p w:rsidR="00F72310" w:rsidRDefault="00F72310" w:rsidP="00F72310">
      <w:pPr>
        <w:ind w:firstLine="0"/>
      </w:pPr>
    </w:p>
    <w:p w:rsidR="00F72310" w:rsidRDefault="00F72310" w:rsidP="00F72310">
      <w:pPr>
        <w:ind w:firstLine="0"/>
      </w:pPr>
    </w:p>
    <w:p w:rsidR="00F72310" w:rsidRPr="008A4040" w:rsidRDefault="00F72310" w:rsidP="00F72310">
      <w:pPr>
        <w:ind w:firstLine="0"/>
      </w:pPr>
    </w:p>
    <w:p w:rsidR="00F72310" w:rsidRDefault="00F72310" w:rsidP="00F72310">
      <w:pPr>
        <w:ind w:firstLine="0"/>
      </w:pPr>
    </w:p>
    <w:p w:rsidR="00F72310" w:rsidRDefault="00F72310" w:rsidP="00F72310">
      <w:pPr>
        <w:ind w:firstLine="0"/>
      </w:pPr>
    </w:p>
    <w:p w:rsidR="00F72310" w:rsidRDefault="00F72310" w:rsidP="00F72310">
      <w:pPr>
        <w:ind w:firstLine="0"/>
      </w:pPr>
    </w:p>
    <w:p w:rsidR="00F72310" w:rsidRPr="008A4040" w:rsidRDefault="00F72310" w:rsidP="00F72310">
      <w:pPr>
        <w:ind w:firstLine="0"/>
      </w:pPr>
    </w:p>
    <w:p w:rsidR="009249FE" w:rsidRDefault="0077764A" w:rsidP="00F72310">
      <w:pPr>
        <w:spacing w:line="240" w:lineRule="auto"/>
        <w:ind w:firstLine="0"/>
        <w:jc w:val="center"/>
        <w:rPr>
          <w:b/>
        </w:rPr>
      </w:pPr>
      <w:r>
        <w:rPr>
          <w:b/>
        </w:rPr>
        <w:t xml:space="preserve">SIMULADOR DE TÉCNICAS DE ESCALONAMENTO </w:t>
      </w:r>
    </w:p>
    <w:p w:rsidR="00F72310" w:rsidRPr="00091BB0" w:rsidRDefault="0077764A" w:rsidP="00F72310">
      <w:pPr>
        <w:spacing w:line="240" w:lineRule="auto"/>
        <w:ind w:firstLine="0"/>
        <w:jc w:val="center"/>
      </w:pPr>
      <w:r>
        <w:rPr>
          <w:b/>
        </w:rPr>
        <w:t xml:space="preserve">DE SISTEMAS </w:t>
      </w:r>
      <w:r w:rsidR="008A0095">
        <w:rPr>
          <w:b/>
        </w:rPr>
        <w:t>DE</w:t>
      </w:r>
      <w:r>
        <w:rPr>
          <w:b/>
        </w:rPr>
        <w:t xml:space="preserve"> TEMPO REAL</w:t>
      </w:r>
    </w:p>
    <w:p w:rsidR="00F72310" w:rsidRPr="008A4040" w:rsidRDefault="00F72310" w:rsidP="00F72310">
      <w:pPr>
        <w:ind w:firstLine="0"/>
      </w:pPr>
    </w:p>
    <w:p w:rsidR="00F72310" w:rsidRDefault="00F72310" w:rsidP="00F72310">
      <w:pPr>
        <w:ind w:firstLine="0"/>
      </w:pPr>
    </w:p>
    <w:p w:rsidR="00F72310" w:rsidRDefault="00F72310" w:rsidP="00F72310">
      <w:pPr>
        <w:ind w:firstLine="0"/>
      </w:pPr>
    </w:p>
    <w:p w:rsidR="00F72310" w:rsidRPr="008A4040" w:rsidRDefault="00F72310" w:rsidP="00F72310">
      <w:pPr>
        <w:ind w:firstLine="0"/>
      </w:pPr>
    </w:p>
    <w:p w:rsidR="00F72310" w:rsidRDefault="00F72310" w:rsidP="00F72310">
      <w:pPr>
        <w:autoSpaceDE w:val="0"/>
        <w:autoSpaceDN w:val="0"/>
        <w:adjustRightInd w:val="0"/>
        <w:ind w:firstLine="0"/>
      </w:pPr>
    </w:p>
    <w:p w:rsidR="00F72310" w:rsidRDefault="00F72310" w:rsidP="00F72310">
      <w:pPr>
        <w:autoSpaceDE w:val="0"/>
        <w:autoSpaceDN w:val="0"/>
        <w:adjustRightInd w:val="0"/>
        <w:ind w:firstLine="0"/>
      </w:pPr>
    </w:p>
    <w:p w:rsidR="00F72310" w:rsidRDefault="00F72310" w:rsidP="00F72310">
      <w:pPr>
        <w:autoSpaceDE w:val="0"/>
        <w:autoSpaceDN w:val="0"/>
        <w:adjustRightInd w:val="0"/>
        <w:ind w:firstLine="0"/>
      </w:pPr>
    </w:p>
    <w:p w:rsidR="00F72310" w:rsidRPr="009249FE" w:rsidRDefault="00F72310" w:rsidP="009249FE">
      <w:pPr>
        <w:autoSpaceDE w:val="0"/>
        <w:autoSpaceDN w:val="0"/>
        <w:adjustRightInd w:val="0"/>
        <w:spacing w:line="240" w:lineRule="auto"/>
        <w:ind w:left="3540"/>
        <w:rPr>
          <w:sz w:val="20"/>
          <w:szCs w:val="20"/>
        </w:rPr>
      </w:pPr>
      <w:r w:rsidRPr="009249FE">
        <w:rPr>
          <w:sz w:val="20"/>
          <w:szCs w:val="20"/>
        </w:rPr>
        <w:t xml:space="preserve">Monografia apresentada ao curso de graduação em </w:t>
      </w:r>
      <w:r w:rsidR="000A03FB" w:rsidRPr="009249FE">
        <w:rPr>
          <w:sz w:val="20"/>
          <w:szCs w:val="20"/>
        </w:rPr>
        <w:t xml:space="preserve">Engenharia de </w:t>
      </w:r>
      <w:r w:rsidR="00300542" w:rsidRPr="009249FE">
        <w:rPr>
          <w:sz w:val="20"/>
          <w:szCs w:val="20"/>
        </w:rPr>
        <w:t>Computação</w:t>
      </w:r>
      <w:r w:rsidR="000A03FB" w:rsidRPr="009249FE">
        <w:rPr>
          <w:sz w:val="20"/>
          <w:szCs w:val="20"/>
        </w:rPr>
        <w:t xml:space="preserve"> </w:t>
      </w:r>
      <w:r w:rsidR="00062139" w:rsidRPr="009249FE">
        <w:rPr>
          <w:sz w:val="20"/>
          <w:szCs w:val="20"/>
        </w:rPr>
        <w:t xml:space="preserve">da </w:t>
      </w:r>
      <w:r w:rsidR="000A03FB" w:rsidRPr="009249FE">
        <w:rPr>
          <w:sz w:val="20"/>
          <w:szCs w:val="20"/>
        </w:rPr>
        <w:t xml:space="preserve">Faculdade </w:t>
      </w:r>
      <w:proofErr w:type="spellStart"/>
      <w:r w:rsidR="000A03FB" w:rsidRPr="009249FE">
        <w:rPr>
          <w:sz w:val="20"/>
          <w:szCs w:val="20"/>
        </w:rPr>
        <w:t>F</w:t>
      </w:r>
      <w:r w:rsidR="00062139" w:rsidRPr="009249FE">
        <w:rPr>
          <w:sz w:val="20"/>
          <w:szCs w:val="20"/>
        </w:rPr>
        <w:t>ucapi</w:t>
      </w:r>
      <w:proofErr w:type="spellEnd"/>
      <w:r w:rsidR="00062139" w:rsidRPr="009249FE">
        <w:rPr>
          <w:sz w:val="20"/>
          <w:szCs w:val="20"/>
        </w:rPr>
        <w:t xml:space="preserve"> (Instituto de Ensino Superior </w:t>
      </w:r>
      <w:proofErr w:type="spellStart"/>
      <w:r w:rsidR="00062139" w:rsidRPr="009249FE">
        <w:rPr>
          <w:sz w:val="20"/>
          <w:szCs w:val="20"/>
        </w:rPr>
        <w:t>Fucapi</w:t>
      </w:r>
      <w:proofErr w:type="spellEnd"/>
      <w:r w:rsidR="00386182">
        <w:rPr>
          <w:sz w:val="20"/>
          <w:szCs w:val="20"/>
        </w:rPr>
        <w:t>)</w:t>
      </w:r>
      <w:r w:rsidR="000A03FB" w:rsidRPr="009249FE">
        <w:rPr>
          <w:sz w:val="20"/>
          <w:szCs w:val="20"/>
        </w:rPr>
        <w:t xml:space="preserve">, </w:t>
      </w:r>
      <w:r w:rsidRPr="009249FE">
        <w:rPr>
          <w:sz w:val="20"/>
          <w:szCs w:val="20"/>
        </w:rPr>
        <w:t xml:space="preserve">como requisito parcial para obtenção do Título de </w:t>
      </w:r>
      <w:r w:rsidR="0081463F">
        <w:rPr>
          <w:sz w:val="20"/>
          <w:szCs w:val="20"/>
        </w:rPr>
        <w:t>B</w:t>
      </w:r>
      <w:r w:rsidRPr="009249FE">
        <w:rPr>
          <w:sz w:val="20"/>
          <w:szCs w:val="20"/>
        </w:rPr>
        <w:t>acharel em Engenhar</w:t>
      </w:r>
      <w:r w:rsidR="000A03FB" w:rsidRPr="009249FE">
        <w:rPr>
          <w:sz w:val="20"/>
          <w:szCs w:val="20"/>
        </w:rPr>
        <w:t xml:space="preserve">ia de </w:t>
      </w:r>
      <w:r w:rsidR="00300542" w:rsidRPr="009249FE">
        <w:rPr>
          <w:sz w:val="20"/>
          <w:szCs w:val="20"/>
        </w:rPr>
        <w:t>Computação</w:t>
      </w:r>
      <w:r w:rsidRPr="009249FE">
        <w:rPr>
          <w:sz w:val="20"/>
          <w:szCs w:val="20"/>
        </w:rPr>
        <w:t xml:space="preserve">. </w:t>
      </w:r>
    </w:p>
    <w:p w:rsidR="00F72310" w:rsidRPr="009249FE" w:rsidRDefault="00F72310" w:rsidP="009249FE">
      <w:pPr>
        <w:spacing w:line="240" w:lineRule="auto"/>
        <w:ind w:left="3540" w:firstLine="0"/>
        <w:rPr>
          <w:b/>
          <w:sz w:val="20"/>
          <w:szCs w:val="20"/>
        </w:rPr>
      </w:pPr>
      <w:r w:rsidRPr="009249FE">
        <w:rPr>
          <w:b/>
          <w:sz w:val="20"/>
          <w:szCs w:val="20"/>
        </w:rPr>
        <w:t xml:space="preserve">Orientador: </w:t>
      </w:r>
      <w:r w:rsidR="00062139" w:rsidRPr="009249FE">
        <w:rPr>
          <w:b/>
          <w:sz w:val="20"/>
          <w:szCs w:val="20"/>
        </w:rPr>
        <w:t xml:space="preserve">Mikhail </w:t>
      </w:r>
      <w:proofErr w:type="spellStart"/>
      <w:r w:rsidR="00062139" w:rsidRPr="009249FE">
        <w:rPr>
          <w:b/>
          <w:sz w:val="20"/>
          <w:szCs w:val="20"/>
        </w:rPr>
        <w:t>Yasha</w:t>
      </w:r>
      <w:proofErr w:type="spellEnd"/>
      <w:r w:rsidR="00062139" w:rsidRPr="009249FE">
        <w:rPr>
          <w:b/>
          <w:sz w:val="20"/>
          <w:szCs w:val="20"/>
        </w:rPr>
        <w:t xml:space="preserve"> Ramalho Gadelha, </w:t>
      </w:r>
      <w:proofErr w:type="spellStart"/>
      <w:proofErr w:type="gramStart"/>
      <w:r w:rsidR="00062139" w:rsidRPr="009249FE">
        <w:rPr>
          <w:b/>
          <w:sz w:val="20"/>
          <w:szCs w:val="20"/>
        </w:rPr>
        <w:t>MSc</w:t>
      </w:r>
      <w:proofErr w:type="spellEnd"/>
      <w:proofErr w:type="gramEnd"/>
      <w:r w:rsidR="00062139" w:rsidRPr="009249FE">
        <w:rPr>
          <w:b/>
          <w:sz w:val="20"/>
          <w:szCs w:val="20"/>
        </w:rPr>
        <w:t>.</w:t>
      </w:r>
    </w:p>
    <w:p w:rsidR="00F72310" w:rsidRPr="00091BB0" w:rsidRDefault="00F72310" w:rsidP="00F72310">
      <w:pPr>
        <w:spacing w:line="240" w:lineRule="auto"/>
        <w:ind w:left="3540" w:firstLine="0"/>
      </w:pPr>
    </w:p>
    <w:p w:rsidR="00F72310" w:rsidRDefault="00F72310" w:rsidP="00F72310">
      <w:pPr>
        <w:ind w:firstLine="0"/>
      </w:pPr>
    </w:p>
    <w:p w:rsidR="00F72310" w:rsidRPr="0097478E" w:rsidRDefault="00F72310" w:rsidP="00F72310">
      <w:pPr>
        <w:ind w:firstLine="0"/>
      </w:pPr>
    </w:p>
    <w:p w:rsidR="00F72310" w:rsidRDefault="00F72310" w:rsidP="00F72310">
      <w:pPr>
        <w:ind w:firstLine="0"/>
      </w:pPr>
    </w:p>
    <w:p w:rsidR="009249FE" w:rsidRPr="0097478E" w:rsidRDefault="009249FE" w:rsidP="00F72310">
      <w:pPr>
        <w:ind w:firstLine="0"/>
      </w:pPr>
    </w:p>
    <w:p w:rsidR="00F72310" w:rsidRDefault="00F72310" w:rsidP="00F72310">
      <w:pPr>
        <w:ind w:firstLine="0"/>
      </w:pPr>
    </w:p>
    <w:p w:rsidR="007902CF" w:rsidRDefault="007902CF" w:rsidP="00F72310">
      <w:pPr>
        <w:ind w:firstLine="0"/>
      </w:pPr>
    </w:p>
    <w:p w:rsidR="00132F1F" w:rsidRDefault="00132F1F" w:rsidP="00F72310">
      <w:pPr>
        <w:ind w:firstLine="0"/>
      </w:pPr>
    </w:p>
    <w:p w:rsidR="009249FE" w:rsidRDefault="009249FE" w:rsidP="00F72310">
      <w:pPr>
        <w:ind w:firstLine="0"/>
      </w:pPr>
    </w:p>
    <w:p w:rsidR="00F72310" w:rsidRDefault="00F72310" w:rsidP="00F72310">
      <w:pPr>
        <w:ind w:firstLine="0"/>
      </w:pPr>
    </w:p>
    <w:p w:rsidR="00F72310" w:rsidRPr="00091BB0" w:rsidRDefault="00F72310" w:rsidP="00F72310">
      <w:pPr>
        <w:spacing w:line="240" w:lineRule="auto"/>
        <w:ind w:firstLine="0"/>
        <w:jc w:val="center"/>
      </w:pPr>
      <w:r w:rsidRPr="00F12E0E">
        <w:rPr>
          <w:b/>
        </w:rPr>
        <w:t>MANAUS</w:t>
      </w:r>
    </w:p>
    <w:p w:rsidR="00F72310" w:rsidRDefault="0002310D" w:rsidP="00F72310">
      <w:pPr>
        <w:spacing w:line="240" w:lineRule="auto"/>
        <w:ind w:firstLine="0"/>
        <w:jc w:val="center"/>
        <w:rPr>
          <w:b/>
        </w:rPr>
      </w:pPr>
      <w:r>
        <w:rPr>
          <w:b/>
        </w:rPr>
        <w:t>2013</w:t>
      </w:r>
    </w:p>
    <w:p w:rsidR="009249FE" w:rsidRDefault="009249FE" w:rsidP="00F72310">
      <w:pPr>
        <w:spacing w:line="240" w:lineRule="auto"/>
        <w:ind w:firstLine="0"/>
        <w:jc w:val="center"/>
        <w:rPr>
          <w:b/>
        </w:rPr>
      </w:pPr>
    </w:p>
    <w:p w:rsidR="00473C28" w:rsidRDefault="00473C28" w:rsidP="00A770E1">
      <w:pPr>
        <w:pStyle w:val="Ttulo1"/>
        <w:jc w:val="center"/>
      </w:pPr>
      <w:r>
        <w:t>DEDICATÓRIA</w:t>
      </w:r>
    </w:p>
    <w:p w:rsidR="00283C45" w:rsidRDefault="00283C45" w:rsidP="00736894">
      <w:pPr>
        <w:ind w:firstLine="0"/>
        <w:jc w:val="center"/>
        <w:rPr>
          <w:b/>
        </w:rPr>
      </w:pPr>
    </w:p>
    <w:p w:rsidR="00283C45" w:rsidRDefault="00283C45" w:rsidP="00736894">
      <w:pPr>
        <w:ind w:firstLine="0"/>
        <w:jc w:val="center"/>
        <w:rPr>
          <w:b/>
        </w:rPr>
      </w:pPr>
    </w:p>
    <w:p w:rsidR="00283C45" w:rsidRDefault="00180201" w:rsidP="00180201">
      <w:pPr>
        <w:rPr>
          <w:b/>
        </w:rPr>
      </w:pPr>
      <w:r>
        <w:t xml:space="preserve">Dedico </w:t>
      </w:r>
      <w:r w:rsidR="004970FC">
        <w:t>este trabalho</w:t>
      </w:r>
      <w:r>
        <w:t xml:space="preserve"> </w:t>
      </w:r>
      <w:proofErr w:type="gramStart"/>
      <w:r>
        <w:t>à</w:t>
      </w:r>
      <w:proofErr w:type="gramEnd"/>
      <w:r>
        <w:t xml:space="preserve"> </w:t>
      </w:r>
      <w:r w:rsidR="004970FC">
        <w:t xml:space="preserve">toda a </w:t>
      </w:r>
      <w:r>
        <w:t xml:space="preserve">minha família, </w:t>
      </w:r>
      <w:r w:rsidR="00D448D6">
        <w:t>em especial aos meus pais.</w:t>
      </w:r>
      <w:r>
        <w:t xml:space="preserve"> </w:t>
      </w:r>
      <w:r w:rsidR="00D448D6">
        <w:t>M</w:t>
      </w:r>
      <w:r>
        <w:t xml:space="preserve">inha mãe, </w:t>
      </w:r>
      <w:r w:rsidR="004970FC">
        <w:t>Maria Lucia Pacheco Farias</w:t>
      </w:r>
      <w:r>
        <w:t xml:space="preserve">, </w:t>
      </w:r>
      <w:r w:rsidR="004970FC">
        <w:t xml:space="preserve">que sempre esteve ao meu lado nos momentos de alegria e tristeza, sempre </w:t>
      </w:r>
      <w:commentRangeStart w:id="0"/>
      <w:r w:rsidR="004970FC">
        <w:t xml:space="preserve">prezando no melhor para mim </w:t>
      </w:r>
      <w:commentRangeEnd w:id="0"/>
      <w:r w:rsidR="003C4A25">
        <w:rPr>
          <w:rStyle w:val="Refdecomentrio"/>
          <w:rFonts w:eastAsia="Calibri"/>
        </w:rPr>
        <w:commentReference w:id="0"/>
      </w:r>
      <w:r w:rsidR="004970FC">
        <w:t xml:space="preserve">e que foi uma das maiores incentivadoras para que eu chegasse até aqui. </w:t>
      </w:r>
      <w:r>
        <w:t xml:space="preserve">A meu pai, </w:t>
      </w:r>
      <w:r w:rsidR="00D448D6">
        <w:t xml:space="preserve">Ibrahim </w:t>
      </w:r>
      <w:proofErr w:type="spellStart"/>
      <w:r w:rsidR="00D448D6">
        <w:t>Sakeb</w:t>
      </w:r>
      <w:proofErr w:type="spellEnd"/>
      <w:r w:rsidR="00D448D6">
        <w:t xml:space="preserve"> Ismail</w:t>
      </w:r>
      <w:r>
        <w:t xml:space="preserve">, </w:t>
      </w:r>
      <w:r w:rsidR="00D448D6">
        <w:t xml:space="preserve">pelos seus conselhos e </w:t>
      </w:r>
      <w:r w:rsidR="00E01A90">
        <w:t xml:space="preserve">por não medir esforços </w:t>
      </w:r>
      <w:r w:rsidR="00F442C0">
        <w:t>para investir na minha educação.</w:t>
      </w: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577420" w:rsidRDefault="00577420"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312BDF">
      <w:pPr>
        <w:ind w:firstLine="0"/>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473C28" w:rsidRDefault="00473C28" w:rsidP="00A770E1">
      <w:pPr>
        <w:pStyle w:val="Ttulo1"/>
        <w:jc w:val="center"/>
      </w:pPr>
      <w:r>
        <w:t>AGRADECIMENTOS</w:t>
      </w:r>
    </w:p>
    <w:p w:rsidR="00473C28" w:rsidRDefault="00473C28" w:rsidP="00736894">
      <w:pPr>
        <w:ind w:firstLine="0"/>
        <w:jc w:val="center"/>
        <w:rPr>
          <w:b/>
        </w:rPr>
      </w:pPr>
    </w:p>
    <w:p w:rsidR="00283C45" w:rsidRDefault="00283C45" w:rsidP="00736894">
      <w:pPr>
        <w:ind w:firstLine="0"/>
        <w:jc w:val="center"/>
        <w:rPr>
          <w:b/>
        </w:rPr>
      </w:pPr>
    </w:p>
    <w:p w:rsidR="00180201" w:rsidRDefault="00365520" w:rsidP="00365520">
      <w:proofErr w:type="gramStart"/>
      <w:r>
        <w:t>À</w:t>
      </w:r>
      <w:proofErr w:type="gramEnd"/>
      <w:r>
        <w:t xml:space="preserve"> </w:t>
      </w:r>
      <w:r w:rsidR="00180201">
        <w:t xml:space="preserve">Deus </w:t>
      </w:r>
      <w:r w:rsidR="00B46700">
        <w:t>por ter me concedido essa conquista.</w:t>
      </w:r>
    </w:p>
    <w:p w:rsidR="00365520" w:rsidRDefault="00365520" w:rsidP="00365520"/>
    <w:p w:rsidR="00365520" w:rsidRDefault="00365520" w:rsidP="00365520">
      <w:r>
        <w:t xml:space="preserve">Ao meu orientador, </w:t>
      </w:r>
      <w:proofErr w:type="spellStart"/>
      <w:proofErr w:type="gramStart"/>
      <w:r>
        <w:t>Prof.</w:t>
      </w:r>
      <w:proofErr w:type="gramEnd"/>
      <w:r w:rsidRPr="00180201">
        <w:rPr>
          <w:vertAlign w:val="superscript"/>
        </w:rPr>
        <w:t>o</w:t>
      </w:r>
      <w:proofErr w:type="spellEnd"/>
      <w:r>
        <w:t xml:space="preserve"> Mikhail Ramalho, pelo suporte no desenvolvimento dessa monografia.</w:t>
      </w:r>
    </w:p>
    <w:p w:rsidR="00365520" w:rsidRDefault="00365520" w:rsidP="00365520"/>
    <w:p w:rsidR="00180201" w:rsidRDefault="00365520" w:rsidP="00180201">
      <w:r>
        <w:t>Aos meus companheiros de estudo Daniel Freire</w:t>
      </w:r>
      <w:r w:rsidR="00180201">
        <w:t xml:space="preserve">, </w:t>
      </w:r>
      <w:r>
        <w:t xml:space="preserve">Deborah Tavares e </w:t>
      </w:r>
      <w:proofErr w:type="spellStart"/>
      <w:r>
        <w:t>Liverson</w:t>
      </w:r>
      <w:proofErr w:type="spellEnd"/>
      <w:r>
        <w:t xml:space="preserve"> Roque</w:t>
      </w:r>
      <w:r w:rsidR="00180201">
        <w:t xml:space="preserve">, </w:t>
      </w:r>
      <w:r>
        <w:t>pela amizade, incentivo, e todos os outros momentos vividos no curso de faculdade.</w:t>
      </w:r>
    </w:p>
    <w:p w:rsidR="00365520" w:rsidRDefault="00365520" w:rsidP="00180201"/>
    <w:p w:rsidR="00180201" w:rsidRDefault="00180201" w:rsidP="00180201">
      <w:r>
        <w:t xml:space="preserve">Aos meus colegas </w:t>
      </w:r>
      <w:r w:rsidR="00365520">
        <w:t>de trabalho da</w:t>
      </w:r>
      <w:r>
        <w:t xml:space="preserve"> </w:t>
      </w:r>
      <w:r w:rsidR="00365520">
        <w:t>FUCAPI</w:t>
      </w:r>
      <w:r>
        <w:t>, que contribuíram direta ou indiretamente para a realização desta obra.</w:t>
      </w:r>
    </w:p>
    <w:p w:rsidR="00283C45" w:rsidRDefault="00283C45" w:rsidP="00180201">
      <w:pP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180201" w:rsidRDefault="00180201" w:rsidP="00180201">
      <w:pPr>
        <w:ind w:firstLine="0"/>
      </w:pPr>
    </w:p>
    <w:p w:rsidR="00180201" w:rsidRDefault="00180201" w:rsidP="00180201"/>
    <w:p w:rsidR="00180201" w:rsidRDefault="00180201" w:rsidP="00180201"/>
    <w:p w:rsidR="00180201" w:rsidRDefault="00180201" w:rsidP="00180201"/>
    <w:p w:rsidR="00180201" w:rsidRDefault="00180201" w:rsidP="00180201"/>
    <w:p w:rsidR="00180201" w:rsidRDefault="00180201" w:rsidP="00180201"/>
    <w:p w:rsidR="00180201" w:rsidRDefault="00180201" w:rsidP="00180201"/>
    <w:p w:rsidR="00180201" w:rsidRDefault="00180201" w:rsidP="00180201"/>
    <w:p w:rsidR="00180201" w:rsidRDefault="00180201" w:rsidP="00180201"/>
    <w:p w:rsidR="00180201" w:rsidRDefault="00180201" w:rsidP="00180201"/>
    <w:p w:rsidR="00180201" w:rsidRDefault="00180201" w:rsidP="00180201"/>
    <w:p w:rsidR="00180201" w:rsidRDefault="00180201" w:rsidP="00180201"/>
    <w:p w:rsidR="00180201" w:rsidRDefault="00180201" w:rsidP="00180201"/>
    <w:p w:rsidR="00180201" w:rsidRDefault="00180201" w:rsidP="00180201"/>
    <w:p w:rsidR="00180201" w:rsidRDefault="00180201" w:rsidP="00180201"/>
    <w:p w:rsidR="00180201" w:rsidRDefault="00180201" w:rsidP="00180201"/>
    <w:p w:rsidR="00180201" w:rsidRDefault="00180201" w:rsidP="00180201"/>
    <w:p w:rsidR="00180201" w:rsidRDefault="00180201" w:rsidP="00180201"/>
    <w:p w:rsidR="00180201" w:rsidRDefault="00180201" w:rsidP="00180201"/>
    <w:p w:rsidR="00180201" w:rsidRDefault="00180201" w:rsidP="00180201"/>
    <w:p w:rsidR="00180201" w:rsidRDefault="00180201" w:rsidP="00180201"/>
    <w:p w:rsidR="00180201" w:rsidRDefault="00180201" w:rsidP="00180201"/>
    <w:p w:rsidR="00180201" w:rsidRDefault="00180201" w:rsidP="00180201"/>
    <w:p w:rsidR="00180201" w:rsidRDefault="00180201" w:rsidP="00180201"/>
    <w:p w:rsidR="00180201" w:rsidRDefault="00180201" w:rsidP="00180201"/>
    <w:p w:rsidR="00180201" w:rsidRDefault="00180201" w:rsidP="00180201"/>
    <w:p w:rsidR="00EF7BF2" w:rsidRDefault="00EF7BF2" w:rsidP="00180201"/>
    <w:p w:rsidR="00EF7BF2" w:rsidRDefault="00EF7BF2" w:rsidP="00180201"/>
    <w:p w:rsidR="00EF7BF2" w:rsidRDefault="00EF7BF2" w:rsidP="00180201"/>
    <w:p w:rsidR="00EF7BF2" w:rsidRDefault="00EF7BF2" w:rsidP="00180201"/>
    <w:p w:rsidR="00180201" w:rsidRDefault="00180201" w:rsidP="00180201"/>
    <w:p w:rsidR="00180201" w:rsidRDefault="00180201" w:rsidP="00180201"/>
    <w:p w:rsidR="00180201" w:rsidRPr="00CE1E3F" w:rsidRDefault="00180201" w:rsidP="00CE1E3F">
      <w:pPr>
        <w:jc w:val="right"/>
        <w:rPr>
          <w:i/>
        </w:rPr>
      </w:pPr>
      <w:r w:rsidRPr="00CE1E3F">
        <w:rPr>
          <w:i/>
        </w:rPr>
        <w:t>“</w:t>
      </w:r>
      <w:r w:rsidR="00CE1E3F" w:rsidRPr="00CE1E3F">
        <w:rPr>
          <w:i/>
        </w:rPr>
        <w:t>Mas, como está escrito:</w:t>
      </w:r>
      <w:r w:rsidR="00CE1E3F">
        <w:rPr>
          <w:i/>
        </w:rPr>
        <w:t xml:space="preserve"> </w:t>
      </w:r>
      <w:r w:rsidR="00CE1E3F" w:rsidRPr="00CE1E3F">
        <w:rPr>
          <w:i/>
        </w:rPr>
        <w:t>Nem olhos viram, nem ouvidos ouviram, nem jamais penetrou em coração humano o que Deus tem preparado para aqueles que o amam.</w:t>
      </w:r>
      <w:r w:rsidRPr="00CE1E3F">
        <w:rPr>
          <w:i/>
        </w:rPr>
        <w:t>”</w:t>
      </w:r>
    </w:p>
    <w:p w:rsidR="00180201" w:rsidRPr="00CE1E3F" w:rsidRDefault="00180201" w:rsidP="00180201">
      <w:pPr>
        <w:jc w:val="right"/>
      </w:pPr>
    </w:p>
    <w:p w:rsidR="00180201" w:rsidRPr="0081463F" w:rsidRDefault="00CE1E3F" w:rsidP="00180201">
      <w:pPr>
        <w:jc w:val="right"/>
      </w:pPr>
      <w:proofErr w:type="gramStart"/>
      <w:r w:rsidRPr="0081463F">
        <w:t>1</w:t>
      </w:r>
      <w:proofErr w:type="gramEnd"/>
      <w:r w:rsidRPr="0081463F">
        <w:t xml:space="preserve"> Coríntios 2:9</w:t>
      </w:r>
    </w:p>
    <w:p w:rsidR="00473C28" w:rsidRDefault="00473C28" w:rsidP="00A770E1">
      <w:pPr>
        <w:pStyle w:val="Ttulo1"/>
        <w:jc w:val="center"/>
      </w:pPr>
      <w:r>
        <w:lastRenderedPageBreak/>
        <w:t>RESUMO</w:t>
      </w:r>
    </w:p>
    <w:p w:rsidR="00283C45" w:rsidRDefault="00283C45" w:rsidP="00736894">
      <w:pPr>
        <w:ind w:firstLine="0"/>
        <w:jc w:val="center"/>
        <w:rPr>
          <w:b/>
        </w:rPr>
      </w:pPr>
    </w:p>
    <w:p w:rsidR="00283C45" w:rsidRDefault="00283C45" w:rsidP="00736894">
      <w:pPr>
        <w:ind w:firstLine="0"/>
        <w:jc w:val="center"/>
        <w:rPr>
          <w:b/>
        </w:rPr>
      </w:pPr>
    </w:p>
    <w:p w:rsidR="00E35E25" w:rsidRDefault="00257539" w:rsidP="00257539">
      <w:r w:rsidRPr="004B2F27">
        <w:t xml:space="preserve">Em um mundo altamente conectado através dos mais diversos meios de comunicação, como o celular e a internet é </w:t>
      </w:r>
      <w:proofErr w:type="gramStart"/>
      <w:r w:rsidRPr="004B2F27">
        <w:t xml:space="preserve">extremamente relevante que as informações sigilosas, ao trafegarem por redes públicas, </w:t>
      </w:r>
      <w:r w:rsidRPr="00257539">
        <w:t xml:space="preserve">cheguem íntegras e sigilosas </w:t>
      </w:r>
      <w:r w:rsidRPr="004B2F27">
        <w:t>aos seus destinatários</w:t>
      </w:r>
      <w:proofErr w:type="gramEnd"/>
      <w:r>
        <w:t xml:space="preserve">. O </w:t>
      </w:r>
      <w:r w:rsidRPr="004B2F27">
        <w:t>pre</w:t>
      </w:r>
      <w:r>
        <w:t xml:space="preserve">sente projeto propõe uma </w:t>
      </w:r>
      <w:proofErr w:type="gramStart"/>
      <w:r>
        <w:t>otimização</w:t>
      </w:r>
      <w:proofErr w:type="gramEnd"/>
      <w:r>
        <w:t xml:space="preserve"> de </w:t>
      </w:r>
      <w:r w:rsidRPr="004B2F27">
        <w:t>um novo método de encriptação de dados</w:t>
      </w:r>
      <w:r>
        <w:t xml:space="preserve"> por, mim proposto em um trabalho anterior</w:t>
      </w:r>
      <w:r w:rsidRPr="004B2F27">
        <w:t xml:space="preserve">, utilizando imagens, que se aproveita da distribuição aleatória dos valores de intensidade de </w:t>
      </w:r>
      <w:r>
        <w:t xml:space="preserve">pixels da imagem. Para validar a </w:t>
      </w:r>
      <w:proofErr w:type="gramStart"/>
      <w:r>
        <w:t>otimização</w:t>
      </w:r>
      <w:proofErr w:type="gramEnd"/>
      <w:r w:rsidRPr="004B2F27">
        <w:t>, foram realizados testes comparativos</w:t>
      </w:r>
      <w:r>
        <w:t>,</w:t>
      </w:r>
      <w:r w:rsidRPr="004B2F27">
        <w:t xml:space="preserve"> com os </w:t>
      </w:r>
      <w:r>
        <w:t xml:space="preserve">representantes dos </w:t>
      </w:r>
      <w:r w:rsidRPr="00257539">
        <w:t>principais algoritmos simétricos e assimétricos, respectivamente, de encriptação utilizados atualmente, o AES e o RSA,</w:t>
      </w:r>
      <w:r>
        <w:t xml:space="preserve"> além do algoritmo original</w:t>
      </w:r>
      <w:r w:rsidRPr="004B2F27">
        <w:t>. Para tal, fez-se uso de mensagens aleatórias e textos na língua Portuguesa.</w:t>
      </w:r>
      <w:r>
        <w:t xml:space="preserve"> A </w:t>
      </w:r>
      <w:proofErr w:type="gramStart"/>
      <w:r>
        <w:t>otimização</w:t>
      </w:r>
      <w:proofErr w:type="gramEnd"/>
      <w:r>
        <w:t xml:space="preserve"> mostrou-se eficiente em certos casos onde o algoritmo original mostra-se bastante lento. Com a </w:t>
      </w:r>
      <w:proofErr w:type="gramStart"/>
      <w:r w:rsidRPr="00A11D01">
        <w:t>otimização</w:t>
      </w:r>
      <w:proofErr w:type="gramEnd"/>
      <w:r w:rsidRPr="00A11D01">
        <w:rPr>
          <w:color w:val="FF0000"/>
        </w:rPr>
        <w:t xml:space="preserve"> </w:t>
      </w:r>
      <w:r w:rsidRPr="00981FB4">
        <w:t>houve</w:t>
      </w:r>
      <w:r>
        <w:t xml:space="preserve"> um ganho foi de até 60% no tempo de encriptação do algoritmo. Além disso, em tais casos houve um aumento de até 12% da entropia do arquivo </w:t>
      </w:r>
      <w:proofErr w:type="spellStart"/>
      <w:r>
        <w:t>encriptado</w:t>
      </w:r>
      <w:proofErr w:type="spellEnd"/>
      <w:r>
        <w:t>.</w:t>
      </w:r>
    </w:p>
    <w:p w:rsidR="00180201" w:rsidRPr="00C53493" w:rsidRDefault="00180201" w:rsidP="00180201"/>
    <w:p w:rsidR="00283C45" w:rsidRDefault="00180201" w:rsidP="00180201">
      <w:pPr>
        <w:ind w:firstLine="0"/>
        <w:rPr>
          <w:b/>
        </w:rPr>
      </w:pPr>
      <w:r>
        <w:t>Palavras-chave: criptografia, imagens, AES, RSA.</w:t>
      </w: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3564A5" w:rsidRDefault="003564A5" w:rsidP="00736894">
      <w:pPr>
        <w:ind w:firstLine="0"/>
        <w:jc w:val="center"/>
        <w:rPr>
          <w:b/>
        </w:rPr>
      </w:pPr>
    </w:p>
    <w:p w:rsidR="00473C28" w:rsidRPr="00E35E25" w:rsidRDefault="00473C28" w:rsidP="00A770E1">
      <w:pPr>
        <w:pStyle w:val="Ttulo1"/>
        <w:jc w:val="center"/>
        <w:rPr>
          <w:lang w:val="en-US"/>
        </w:rPr>
      </w:pPr>
      <w:r w:rsidRPr="00E35E25">
        <w:rPr>
          <w:lang w:val="en-US"/>
        </w:rPr>
        <w:t>ABSTRACT</w:t>
      </w:r>
    </w:p>
    <w:p w:rsidR="00283C45" w:rsidRPr="00E35E25" w:rsidRDefault="00283C45" w:rsidP="00736894">
      <w:pPr>
        <w:ind w:firstLine="0"/>
        <w:jc w:val="center"/>
        <w:rPr>
          <w:b/>
          <w:lang w:val="en-US"/>
        </w:rPr>
      </w:pPr>
    </w:p>
    <w:p w:rsidR="00283C45" w:rsidRPr="00E35E25" w:rsidRDefault="00283C45" w:rsidP="00180201">
      <w:pPr>
        <w:ind w:firstLine="0"/>
        <w:rPr>
          <w:lang w:val="en-US"/>
        </w:rPr>
      </w:pPr>
    </w:p>
    <w:p w:rsidR="00E35E25" w:rsidRDefault="00E35E25" w:rsidP="00E35E25">
      <w:pPr>
        <w:rPr>
          <w:lang w:val="en-US"/>
        </w:rPr>
      </w:pPr>
      <w:r>
        <w:rPr>
          <w:lang w:val="en-US"/>
        </w:rPr>
        <w:t>In a highly connected world through several means of communication such as cell phones and internet, is extremely important that sensitive information, trafficking on public networks, reach their recipients</w:t>
      </w:r>
      <w:r w:rsidR="00981FB4">
        <w:rPr>
          <w:lang w:val="en-US"/>
        </w:rPr>
        <w:t xml:space="preserve"> intact and confidential</w:t>
      </w:r>
      <w:r>
        <w:rPr>
          <w:lang w:val="en-US"/>
        </w:rPr>
        <w:t xml:space="preserve">. In this project is proposed an optimization of a new method of data encryption, using images, which takes advantage of the random distribution of intensity values of image’s pixels. To validate the optimization, comparative tests were made with the main </w:t>
      </w:r>
      <w:r w:rsidR="00981FB4">
        <w:rPr>
          <w:lang w:val="en-US"/>
        </w:rPr>
        <w:t xml:space="preserve">symmetric and asymmetric </w:t>
      </w:r>
      <w:r>
        <w:rPr>
          <w:lang w:val="en-US"/>
        </w:rPr>
        <w:t>encryption algorithms currently used, AES and RSA</w:t>
      </w:r>
      <w:r w:rsidR="00981FB4">
        <w:rPr>
          <w:lang w:val="en-US"/>
        </w:rPr>
        <w:t>, respectively</w:t>
      </w:r>
      <w:r>
        <w:rPr>
          <w:lang w:val="en-US"/>
        </w:rPr>
        <w:t>, and the original algorithm. The optimization was efficient in certain cases where the original algorithm was very slow. With the optimization there was a gain of at most 60% of encryption time. Besides that, in those cases there was at most 12% of encrypted file entropy.</w:t>
      </w:r>
    </w:p>
    <w:p w:rsidR="00E35E25" w:rsidRDefault="00E35E25" w:rsidP="00E35E25">
      <w:pPr>
        <w:rPr>
          <w:lang w:val="en-US"/>
        </w:rPr>
      </w:pPr>
    </w:p>
    <w:p w:rsidR="00E35E25" w:rsidRPr="00836702" w:rsidRDefault="00E35E25" w:rsidP="00E35E25">
      <w:pPr>
        <w:ind w:firstLine="0"/>
        <w:rPr>
          <w:lang w:val="en-US"/>
        </w:rPr>
      </w:pPr>
      <w:r>
        <w:rPr>
          <w:lang w:val="en-US"/>
        </w:rPr>
        <w:t>Key-words: cryptography, images, AES, RSA.</w:t>
      </w:r>
    </w:p>
    <w:p w:rsidR="00283C45" w:rsidRPr="00E35E25" w:rsidRDefault="00283C45" w:rsidP="00736894">
      <w:pPr>
        <w:ind w:firstLine="0"/>
        <w:jc w:val="center"/>
        <w:rPr>
          <w:b/>
          <w:lang w:val="en-US"/>
        </w:rPr>
      </w:pPr>
    </w:p>
    <w:p w:rsidR="00283C45" w:rsidRPr="00E35E25" w:rsidRDefault="00283C45" w:rsidP="00736894">
      <w:pPr>
        <w:ind w:firstLine="0"/>
        <w:jc w:val="center"/>
        <w:rPr>
          <w:b/>
          <w:lang w:val="en-US"/>
        </w:rPr>
      </w:pPr>
    </w:p>
    <w:p w:rsidR="00283C45" w:rsidRPr="00E35E25" w:rsidRDefault="00283C45" w:rsidP="00736894">
      <w:pPr>
        <w:ind w:firstLine="0"/>
        <w:jc w:val="center"/>
        <w:rPr>
          <w:b/>
          <w:lang w:val="en-US"/>
        </w:rPr>
      </w:pPr>
    </w:p>
    <w:p w:rsidR="00283C45" w:rsidRPr="00E35E25" w:rsidRDefault="00283C45" w:rsidP="00736894">
      <w:pPr>
        <w:ind w:firstLine="0"/>
        <w:jc w:val="center"/>
        <w:rPr>
          <w:b/>
          <w:lang w:val="en-US"/>
        </w:rPr>
      </w:pPr>
    </w:p>
    <w:p w:rsidR="00283C45" w:rsidRPr="00E35E25" w:rsidRDefault="00283C45" w:rsidP="00736894">
      <w:pPr>
        <w:ind w:firstLine="0"/>
        <w:jc w:val="center"/>
        <w:rPr>
          <w:b/>
          <w:lang w:val="en-US"/>
        </w:rPr>
      </w:pPr>
    </w:p>
    <w:p w:rsidR="00283C45" w:rsidRPr="00E35E25" w:rsidRDefault="00283C45" w:rsidP="00736894">
      <w:pPr>
        <w:ind w:firstLine="0"/>
        <w:jc w:val="center"/>
        <w:rPr>
          <w:b/>
          <w:lang w:val="en-US"/>
        </w:rPr>
      </w:pPr>
    </w:p>
    <w:p w:rsidR="00283C45" w:rsidRPr="00E35E25" w:rsidRDefault="00283C45" w:rsidP="00736894">
      <w:pPr>
        <w:ind w:firstLine="0"/>
        <w:jc w:val="center"/>
        <w:rPr>
          <w:b/>
          <w:lang w:val="en-US"/>
        </w:rPr>
      </w:pPr>
    </w:p>
    <w:p w:rsidR="00283C45" w:rsidRPr="00E35E25" w:rsidRDefault="00283C45" w:rsidP="00736894">
      <w:pPr>
        <w:ind w:firstLine="0"/>
        <w:jc w:val="center"/>
        <w:rPr>
          <w:b/>
          <w:lang w:val="en-US"/>
        </w:rPr>
      </w:pPr>
    </w:p>
    <w:p w:rsidR="00283C45" w:rsidRPr="00E35E25" w:rsidRDefault="00283C45" w:rsidP="00736894">
      <w:pPr>
        <w:ind w:firstLine="0"/>
        <w:jc w:val="center"/>
        <w:rPr>
          <w:b/>
          <w:lang w:val="en-US"/>
        </w:rPr>
      </w:pPr>
    </w:p>
    <w:p w:rsidR="00283C45" w:rsidRPr="00E35E25" w:rsidRDefault="00283C45" w:rsidP="00736894">
      <w:pPr>
        <w:ind w:firstLine="0"/>
        <w:jc w:val="center"/>
        <w:rPr>
          <w:b/>
          <w:lang w:val="en-US"/>
        </w:rPr>
      </w:pPr>
    </w:p>
    <w:p w:rsidR="00283C45" w:rsidRPr="00E35E25" w:rsidRDefault="00283C45" w:rsidP="00736894">
      <w:pPr>
        <w:ind w:firstLine="0"/>
        <w:jc w:val="center"/>
        <w:rPr>
          <w:b/>
          <w:lang w:val="en-US"/>
        </w:rPr>
      </w:pPr>
    </w:p>
    <w:p w:rsidR="00283C45" w:rsidRPr="00E35E25" w:rsidRDefault="00283C45" w:rsidP="00736894">
      <w:pPr>
        <w:ind w:firstLine="0"/>
        <w:jc w:val="center"/>
        <w:rPr>
          <w:b/>
          <w:lang w:val="en-US"/>
        </w:rPr>
      </w:pPr>
    </w:p>
    <w:p w:rsidR="00283C45" w:rsidRPr="00E35E25" w:rsidRDefault="00283C45" w:rsidP="00736894">
      <w:pPr>
        <w:ind w:firstLine="0"/>
        <w:jc w:val="center"/>
        <w:rPr>
          <w:b/>
          <w:lang w:val="en-US"/>
        </w:rPr>
      </w:pPr>
    </w:p>
    <w:p w:rsidR="00283C45" w:rsidRPr="00E35E25" w:rsidRDefault="00283C45" w:rsidP="00736894">
      <w:pPr>
        <w:ind w:firstLine="0"/>
        <w:jc w:val="center"/>
        <w:rPr>
          <w:b/>
          <w:lang w:val="en-US"/>
        </w:rPr>
      </w:pPr>
    </w:p>
    <w:p w:rsidR="00283C45" w:rsidRPr="00E35E25" w:rsidRDefault="00283C45" w:rsidP="00736894">
      <w:pPr>
        <w:ind w:firstLine="0"/>
        <w:jc w:val="center"/>
        <w:rPr>
          <w:b/>
          <w:lang w:val="en-US"/>
        </w:rPr>
      </w:pPr>
    </w:p>
    <w:p w:rsidR="00283C45" w:rsidRPr="00E35E25" w:rsidRDefault="00283C45" w:rsidP="00736894">
      <w:pPr>
        <w:ind w:firstLine="0"/>
        <w:jc w:val="center"/>
        <w:rPr>
          <w:b/>
          <w:lang w:val="en-US"/>
        </w:rPr>
      </w:pPr>
    </w:p>
    <w:p w:rsidR="00283C45" w:rsidRPr="00E35E25" w:rsidRDefault="00283C45" w:rsidP="00736894">
      <w:pPr>
        <w:ind w:firstLine="0"/>
        <w:jc w:val="center"/>
        <w:rPr>
          <w:b/>
          <w:lang w:val="en-US"/>
        </w:rPr>
      </w:pPr>
    </w:p>
    <w:p w:rsidR="00283C45" w:rsidRPr="00E35E25" w:rsidRDefault="00283C45" w:rsidP="00736894">
      <w:pPr>
        <w:ind w:firstLine="0"/>
        <w:jc w:val="center"/>
        <w:rPr>
          <w:b/>
          <w:lang w:val="en-US"/>
        </w:rPr>
      </w:pPr>
    </w:p>
    <w:p w:rsidR="00736894" w:rsidRDefault="00736894" w:rsidP="00A770E1">
      <w:pPr>
        <w:pStyle w:val="Ttulo1"/>
        <w:jc w:val="center"/>
      </w:pPr>
      <w:r w:rsidRPr="00736894">
        <w:t xml:space="preserve">LISTA DE </w:t>
      </w:r>
      <w:commentRangeStart w:id="1"/>
      <w:r w:rsidRPr="00736894">
        <w:t>FIGURAS</w:t>
      </w:r>
      <w:commentRangeEnd w:id="1"/>
      <w:r w:rsidR="003C4A25">
        <w:rPr>
          <w:rStyle w:val="Refdecomentrio"/>
          <w:rFonts w:eastAsia="Calibri"/>
          <w:b w:val="0"/>
          <w:bCs w:val="0"/>
        </w:rPr>
        <w:commentReference w:id="1"/>
      </w:r>
    </w:p>
    <w:p w:rsidR="00312BDF" w:rsidRDefault="00312BDF" w:rsidP="00736894">
      <w:pPr>
        <w:ind w:firstLine="0"/>
        <w:jc w:val="center"/>
        <w:rPr>
          <w:b/>
        </w:rPr>
      </w:pPr>
    </w:p>
    <w:p w:rsidR="00312BDF" w:rsidRDefault="00E63546" w:rsidP="00312BDF">
      <w:pPr>
        <w:pStyle w:val="ndicedeilustraes"/>
        <w:tabs>
          <w:tab w:val="right" w:leader="dot" w:pos="9061"/>
        </w:tabs>
        <w:spacing w:line="240" w:lineRule="auto"/>
        <w:ind w:firstLine="0"/>
        <w:rPr>
          <w:rFonts w:asciiTheme="minorHAnsi" w:eastAsiaTheme="minorEastAsia" w:hAnsiTheme="minorHAnsi" w:cstheme="minorBidi"/>
          <w:noProof/>
          <w:sz w:val="22"/>
          <w:szCs w:val="22"/>
        </w:rPr>
      </w:pPr>
      <w:r>
        <w:rPr>
          <w:b/>
        </w:rPr>
        <w:fldChar w:fldCharType="begin"/>
      </w:r>
      <w:r w:rsidR="00283C45">
        <w:rPr>
          <w:b/>
        </w:rPr>
        <w:instrText xml:space="preserve"> TOC \h \z \c "Figura" </w:instrText>
      </w:r>
      <w:r>
        <w:rPr>
          <w:b/>
        </w:rPr>
        <w:fldChar w:fldCharType="separate"/>
      </w:r>
      <w:hyperlink w:anchor="_Toc278285462" w:history="1">
        <w:r w:rsidR="00312BDF" w:rsidRPr="00321B0F">
          <w:rPr>
            <w:rStyle w:val="Hyperlink"/>
            <w:noProof/>
          </w:rPr>
          <w:t xml:space="preserve">Figura 1: </w:t>
        </w:r>
        <w:r w:rsidR="008A56E5" w:rsidRPr="008A56E5">
          <w:rPr>
            <w:rStyle w:val="Hyperlink"/>
            <w:noProof/>
          </w:rPr>
          <w:t>Representação dos parâmetros de uma tarefa de tempo real.</w:t>
        </w:r>
        <w:r w:rsidR="00312BDF" w:rsidRPr="00321B0F">
          <w:rPr>
            <w:rStyle w:val="Hyperlink"/>
            <w:noProof/>
          </w:rPr>
          <w:t>.</w:t>
        </w:r>
        <w:r w:rsidR="00312BDF">
          <w:rPr>
            <w:noProof/>
            <w:webHidden/>
          </w:rPr>
          <w:tab/>
        </w:r>
        <w:r w:rsidR="0082372D">
          <w:rPr>
            <w:noProof/>
            <w:webHidden/>
          </w:rPr>
          <w:t>.....</w:t>
        </w:r>
        <w:r w:rsidR="00BF2E34">
          <w:rPr>
            <w:noProof/>
            <w:webHidden/>
          </w:rPr>
          <w:t>..</w:t>
        </w:r>
        <w:r>
          <w:rPr>
            <w:noProof/>
            <w:webHidden/>
          </w:rPr>
          <w:fldChar w:fldCharType="begin"/>
        </w:r>
        <w:r w:rsidR="00312BDF">
          <w:rPr>
            <w:noProof/>
            <w:webHidden/>
          </w:rPr>
          <w:instrText xml:space="preserve"> PAGEREF _Toc278285462 \h </w:instrText>
        </w:r>
        <w:r>
          <w:rPr>
            <w:noProof/>
            <w:webHidden/>
          </w:rPr>
        </w:r>
        <w:r>
          <w:rPr>
            <w:noProof/>
            <w:webHidden/>
          </w:rPr>
          <w:fldChar w:fldCharType="separate"/>
        </w:r>
        <w:r w:rsidR="00BD7594">
          <w:rPr>
            <w:noProof/>
            <w:webHidden/>
          </w:rPr>
          <w:t>18</w:t>
        </w:r>
        <w:r>
          <w:rPr>
            <w:noProof/>
            <w:webHidden/>
          </w:rPr>
          <w:fldChar w:fldCharType="end"/>
        </w:r>
      </w:hyperlink>
    </w:p>
    <w:p w:rsidR="004134E9" w:rsidRDefault="003C4A25" w:rsidP="004134E9">
      <w:pPr>
        <w:pStyle w:val="ndicedeilustraes"/>
        <w:tabs>
          <w:tab w:val="right" w:leader="dot" w:pos="9061"/>
        </w:tabs>
        <w:spacing w:line="240" w:lineRule="auto"/>
        <w:ind w:firstLine="0"/>
        <w:rPr>
          <w:rFonts w:asciiTheme="minorHAnsi" w:eastAsiaTheme="minorEastAsia" w:hAnsiTheme="minorHAnsi" w:cstheme="minorBidi"/>
          <w:noProof/>
          <w:sz w:val="22"/>
          <w:szCs w:val="22"/>
        </w:rPr>
      </w:pPr>
      <w:hyperlink w:anchor="_Toc278285462" w:history="1">
        <w:r w:rsidR="004134E9" w:rsidRPr="00321B0F">
          <w:rPr>
            <w:rStyle w:val="Hyperlink"/>
            <w:noProof/>
          </w:rPr>
          <w:t xml:space="preserve">Figura </w:t>
        </w:r>
        <w:r w:rsidR="004134E9">
          <w:rPr>
            <w:rStyle w:val="Hyperlink"/>
            <w:noProof/>
          </w:rPr>
          <w:t>2</w:t>
        </w:r>
        <w:r w:rsidR="004134E9" w:rsidRPr="00321B0F">
          <w:rPr>
            <w:rStyle w:val="Hyperlink"/>
            <w:noProof/>
          </w:rPr>
          <w:t xml:space="preserve">: </w:t>
        </w:r>
        <w:r w:rsidR="004134E9" w:rsidRPr="004134E9">
          <w:rPr>
            <w:rStyle w:val="Hyperlink"/>
            <w:noProof/>
          </w:rPr>
          <w:t>Exemplo de tarefa periódica assumindo os valores: (r0 = 0, C = 6, T = 10, D = 10).</w:t>
        </w:r>
        <w:r w:rsidR="00BF2E34">
          <w:rPr>
            <w:rStyle w:val="Hyperlink"/>
            <w:noProof/>
          </w:rPr>
          <w:t>....</w:t>
        </w:r>
        <w:r w:rsidR="004134E9">
          <w:rPr>
            <w:noProof/>
            <w:webHidden/>
          </w:rPr>
          <w:fldChar w:fldCharType="begin"/>
        </w:r>
        <w:r w:rsidR="004134E9">
          <w:rPr>
            <w:noProof/>
            <w:webHidden/>
          </w:rPr>
          <w:instrText xml:space="preserve"> PAGEREF _Toc278285462 \h </w:instrText>
        </w:r>
        <w:r w:rsidR="004134E9">
          <w:rPr>
            <w:noProof/>
            <w:webHidden/>
          </w:rPr>
        </w:r>
        <w:r w:rsidR="004134E9">
          <w:rPr>
            <w:noProof/>
            <w:webHidden/>
          </w:rPr>
          <w:fldChar w:fldCharType="separate"/>
        </w:r>
        <w:r w:rsidR="004134E9">
          <w:rPr>
            <w:noProof/>
            <w:webHidden/>
          </w:rPr>
          <w:t>18</w:t>
        </w:r>
        <w:r w:rsidR="004134E9">
          <w:rPr>
            <w:noProof/>
            <w:webHidden/>
          </w:rPr>
          <w:fldChar w:fldCharType="end"/>
        </w:r>
      </w:hyperlink>
    </w:p>
    <w:p w:rsidR="00BF2E34" w:rsidRDefault="003C4A25" w:rsidP="00BF2E34">
      <w:pPr>
        <w:pStyle w:val="ndicedeilustraes"/>
        <w:tabs>
          <w:tab w:val="right" w:leader="dot" w:pos="9061"/>
        </w:tabs>
        <w:spacing w:line="240" w:lineRule="auto"/>
        <w:ind w:firstLine="0"/>
        <w:rPr>
          <w:rFonts w:asciiTheme="minorHAnsi" w:eastAsiaTheme="minorEastAsia" w:hAnsiTheme="minorHAnsi" w:cstheme="minorBidi"/>
          <w:noProof/>
          <w:sz w:val="22"/>
          <w:szCs w:val="22"/>
        </w:rPr>
      </w:pPr>
      <w:hyperlink w:anchor="_Toc278285462" w:history="1">
        <w:r w:rsidR="00BF2E34" w:rsidRPr="00321B0F">
          <w:rPr>
            <w:rStyle w:val="Hyperlink"/>
            <w:noProof/>
          </w:rPr>
          <w:t xml:space="preserve">Figura </w:t>
        </w:r>
        <w:r w:rsidR="00BF2E34">
          <w:rPr>
            <w:rStyle w:val="Hyperlink"/>
            <w:noProof/>
          </w:rPr>
          <w:t>3</w:t>
        </w:r>
        <w:r w:rsidR="00BF2E34" w:rsidRPr="00321B0F">
          <w:rPr>
            <w:rStyle w:val="Hyperlink"/>
            <w:noProof/>
          </w:rPr>
          <w:t xml:space="preserve">: </w:t>
        </w:r>
        <w:r w:rsidR="00BF2E34" w:rsidRPr="00BF2E34">
          <w:rPr>
            <w:rStyle w:val="Hyperlink"/>
            <w:noProof/>
          </w:rPr>
          <w:t>Exemplo de tarefa esporádica sendo ativada no instante de tempo 14.</w:t>
        </w:r>
        <w:r w:rsidR="0082372D">
          <w:rPr>
            <w:rStyle w:val="Hyperlink"/>
            <w:noProof/>
          </w:rPr>
          <w:t>..................</w:t>
        </w:r>
        <w:r w:rsidR="00BF2E34" w:rsidRPr="004134E9">
          <w:rPr>
            <w:rStyle w:val="Hyperlink"/>
            <w:noProof/>
          </w:rPr>
          <w:t>.</w:t>
        </w:r>
        <w:r w:rsidR="00BF2E34">
          <w:rPr>
            <w:rStyle w:val="Hyperlink"/>
            <w:noProof/>
          </w:rPr>
          <w:t>....</w:t>
        </w:r>
        <w:r w:rsidR="00BF2E34">
          <w:rPr>
            <w:noProof/>
            <w:webHidden/>
          </w:rPr>
          <w:fldChar w:fldCharType="begin"/>
        </w:r>
        <w:r w:rsidR="00BF2E34">
          <w:rPr>
            <w:noProof/>
            <w:webHidden/>
          </w:rPr>
          <w:instrText xml:space="preserve"> PAGEREF _Toc278285462 \h </w:instrText>
        </w:r>
        <w:r w:rsidR="00BF2E34">
          <w:rPr>
            <w:noProof/>
            <w:webHidden/>
          </w:rPr>
        </w:r>
        <w:r w:rsidR="00BF2E34">
          <w:rPr>
            <w:noProof/>
            <w:webHidden/>
          </w:rPr>
          <w:fldChar w:fldCharType="separate"/>
        </w:r>
        <w:r w:rsidR="00BF2E34">
          <w:rPr>
            <w:noProof/>
            <w:webHidden/>
          </w:rPr>
          <w:t>18</w:t>
        </w:r>
        <w:r w:rsidR="00BF2E34">
          <w:rPr>
            <w:noProof/>
            <w:webHidden/>
          </w:rPr>
          <w:fldChar w:fldCharType="end"/>
        </w:r>
      </w:hyperlink>
    </w:p>
    <w:p w:rsidR="0082372D" w:rsidRDefault="003C4A25" w:rsidP="0082372D">
      <w:pPr>
        <w:pStyle w:val="ndicedeilustraes"/>
        <w:tabs>
          <w:tab w:val="right" w:leader="dot" w:pos="9061"/>
        </w:tabs>
        <w:spacing w:line="240" w:lineRule="auto"/>
        <w:ind w:firstLine="0"/>
        <w:rPr>
          <w:rFonts w:asciiTheme="minorHAnsi" w:eastAsiaTheme="minorEastAsia" w:hAnsiTheme="minorHAnsi" w:cstheme="minorBidi"/>
          <w:noProof/>
          <w:sz w:val="22"/>
          <w:szCs w:val="22"/>
        </w:rPr>
      </w:pPr>
      <w:hyperlink w:anchor="_Toc278285462" w:history="1">
        <w:r w:rsidR="0082372D" w:rsidRPr="00321B0F">
          <w:rPr>
            <w:rStyle w:val="Hyperlink"/>
            <w:noProof/>
          </w:rPr>
          <w:t xml:space="preserve">Figura </w:t>
        </w:r>
        <w:r w:rsidR="0082372D">
          <w:rPr>
            <w:rStyle w:val="Hyperlink"/>
            <w:noProof/>
          </w:rPr>
          <w:t>4</w:t>
        </w:r>
        <w:r w:rsidR="0082372D" w:rsidRPr="00321B0F">
          <w:rPr>
            <w:rStyle w:val="Hyperlink"/>
            <w:noProof/>
          </w:rPr>
          <w:t xml:space="preserve">: </w:t>
        </w:r>
        <w:r w:rsidR="0082372D" w:rsidRPr="0082372D">
          <w:rPr>
            <w:rStyle w:val="Hyperlink"/>
            <w:noProof/>
          </w:rPr>
          <w:t>Exemplo de escalonamento preemptivo.</w:t>
        </w:r>
        <w:r w:rsidR="0082372D" w:rsidRPr="00BF2E34">
          <w:rPr>
            <w:rStyle w:val="Hyperlink"/>
            <w:noProof/>
          </w:rPr>
          <w:t>.</w:t>
        </w:r>
        <w:r w:rsidR="0082372D">
          <w:rPr>
            <w:rStyle w:val="Hyperlink"/>
            <w:noProof/>
          </w:rPr>
          <w:t>..............................................................</w:t>
        </w:r>
        <w:r w:rsidR="0082372D" w:rsidRPr="004134E9">
          <w:rPr>
            <w:rStyle w:val="Hyperlink"/>
            <w:noProof/>
          </w:rPr>
          <w:t>.</w:t>
        </w:r>
        <w:r w:rsidR="0082372D">
          <w:rPr>
            <w:rStyle w:val="Hyperlink"/>
            <w:noProof/>
          </w:rPr>
          <w:t>....</w:t>
        </w:r>
        <w:r w:rsidR="0082372D">
          <w:rPr>
            <w:noProof/>
            <w:webHidden/>
          </w:rPr>
          <w:fldChar w:fldCharType="begin"/>
        </w:r>
        <w:r w:rsidR="0082372D">
          <w:rPr>
            <w:noProof/>
            <w:webHidden/>
          </w:rPr>
          <w:instrText xml:space="preserve"> PAGEREF _Toc278285462 \h </w:instrText>
        </w:r>
        <w:r w:rsidR="0082372D">
          <w:rPr>
            <w:noProof/>
            <w:webHidden/>
          </w:rPr>
        </w:r>
        <w:r w:rsidR="0082372D">
          <w:rPr>
            <w:noProof/>
            <w:webHidden/>
          </w:rPr>
          <w:fldChar w:fldCharType="separate"/>
        </w:r>
        <w:r w:rsidR="0082372D">
          <w:rPr>
            <w:noProof/>
            <w:webHidden/>
          </w:rPr>
          <w:t>18</w:t>
        </w:r>
        <w:r w:rsidR="0082372D">
          <w:rPr>
            <w:noProof/>
            <w:webHidden/>
          </w:rPr>
          <w:fldChar w:fldCharType="end"/>
        </w:r>
      </w:hyperlink>
    </w:p>
    <w:p w:rsidR="000A3A30" w:rsidRDefault="003C4A25" w:rsidP="000A3A30">
      <w:pPr>
        <w:pStyle w:val="ndicedeilustraes"/>
        <w:tabs>
          <w:tab w:val="right" w:leader="dot" w:pos="9061"/>
        </w:tabs>
        <w:spacing w:line="240" w:lineRule="auto"/>
        <w:ind w:firstLine="0"/>
        <w:rPr>
          <w:rFonts w:asciiTheme="minorHAnsi" w:eastAsiaTheme="minorEastAsia" w:hAnsiTheme="minorHAnsi" w:cstheme="minorBidi"/>
          <w:noProof/>
          <w:sz w:val="22"/>
          <w:szCs w:val="22"/>
        </w:rPr>
      </w:pPr>
      <w:hyperlink w:anchor="_Toc278285462" w:history="1">
        <w:r w:rsidR="000A3A30" w:rsidRPr="00321B0F">
          <w:rPr>
            <w:rStyle w:val="Hyperlink"/>
            <w:noProof/>
          </w:rPr>
          <w:t xml:space="preserve">Figura </w:t>
        </w:r>
        <w:r w:rsidR="000A3A30">
          <w:rPr>
            <w:rStyle w:val="Hyperlink"/>
            <w:noProof/>
          </w:rPr>
          <w:t>5</w:t>
        </w:r>
        <w:r w:rsidR="000A3A30" w:rsidRPr="00321B0F">
          <w:rPr>
            <w:rStyle w:val="Hyperlink"/>
            <w:noProof/>
          </w:rPr>
          <w:t xml:space="preserve">: </w:t>
        </w:r>
        <w:r w:rsidR="000A3A30" w:rsidRPr="000A3A30">
          <w:rPr>
            <w:rStyle w:val="Hyperlink"/>
            <w:noProof/>
          </w:rPr>
          <w:t>Exemplo de escalonamento não preemptivo.</w:t>
        </w:r>
        <w:r w:rsidR="000A3A30" w:rsidRPr="0082372D">
          <w:rPr>
            <w:rStyle w:val="Hyperlink"/>
            <w:noProof/>
          </w:rPr>
          <w:t>.</w:t>
        </w:r>
        <w:r w:rsidR="000A3A30" w:rsidRPr="00BF2E34">
          <w:rPr>
            <w:rStyle w:val="Hyperlink"/>
            <w:noProof/>
          </w:rPr>
          <w:t>.</w:t>
        </w:r>
        <w:r w:rsidR="000A3A30">
          <w:rPr>
            <w:rStyle w:val="Hyperlink"/>
            <w:noProof/>
          </w:rPr>
          <w:t>.......................................................</w:t>
        </w:r>
        <w:r w:rsidR="000A3A30" w:rsidRPr="004134E9">
          <w:rPr>
            <w:rStyle w:val="Hyperlink"/>
            <w:noProof/>
          </w:rPr>
          <w:t>.</w:t>
        </w:r>
        <w:r w:rsidR="000A3A30">
          <w:rPr>
            <w:rStyle w:val="Hyperlink"/>
            <w:noProof/>
          </w:rPr>
          <w:t>....</w:t>
        </w:r>
        <w:r w:rsidR="000A3A30">
          <w:rPr>
            <w:noProof/>
            <w:webHidden/>
          </w:rPr>
          <w:fldChar w:fldCharType="begin"/>
        </w:r>
        <w:r w:rsidR="000A3A30">
          <w:rPr>
            <w:noProof/>
            <w:webHidden/>
          </w:rPr>
          <w:instrText xml:space="preserve"> PAGEREF _Toc278285462 \h </w:instrText>
        </w:r>
        <w:r w:rsidR="000A3A30">
          <w:rPr>
            <w:noProof/>
            <w:webHidden/>
          </w:rPr>
        </w:r>
        <w:r w:rsidR="000A3A30">
          <w:rPr>
            <w:noProof/>
            <w:webHidden/>
          </w:rPr>
          <w:fldChar w:fldCharType="separate"/>
        </w:r>
        <w:r w:rsidR="000A3A30">
          <w:rPr>
            <w:noProof/>
            <w:webHidden/>
          </w:rPr>
          <w:t>18</w:t>
        </w:r>
        <w:r w:rsidR="000A3A30">
          <w:rPr>
            <w:noProof/>
            <w:webHidden/>
          </w:rPr>
          <w:fldChar w:fldCharType="end"/>
        </w:r>
      </w:hyperlink>
    </w:p>
    <w:p w:rsidR="003C3EF3" w:rsidRDefault="003C4A25" w:rsidP="003C3EF3">
      <w:pPr>
        <w:pStyle w:val="ndicedeilustraes"/>
        <w:tabs>
          <w:tab w:val="right" w:leader="dot" w:pos="9061"/>
        </w:tabs>
        <w:spacing w:line="240" w:lineRule="auto"/>
        <w:ind w:firstLine="0"/>
        <w:rPr>
          <w:rFonts w:asciiTheme="minorHAnsi" w:eastAsiaTheme="minorEastAsia" w:hAnsiTheme="minorHAnsi" w:cstheme="minorBidi"/>
          <w:noProof/>
          <w:sz w:val="22"/>
          <w:szCs w:val="22"/>
        </w:rPr>
      </w:pPr>
      <w:hyperlink w:anchor="_Toc278285462" w:history="1">
        <w:r w:rsidR="003C3EF3" w:rsidRPr="00321B0F">
          <w:rPr>
            <w:rStyle w:val="Hyperlink"/>
            <w:noProof/>
          </w:rPr>
          <w:t xml:space="preserve">Figura </w:t>
        </w:r>
        <w:r w:rsidR="003C3EF3">
          <w:rPr>
            <w:rStyle w:val="Hyperlink"/>
            <w:noProof/>
          </w:rPr>
          <w:t>6</w:t>
        </w:r>
        <w:r w:rsidR="003C3EF3" w:rsidRPr="00321B0F">
          <w:rPr>
            <w:rStyle w:val="Hyperlink"/>
            <w:noProof/>
          </w:rPr>
          <w:t xml:space="preserve">: </w:t>
        </w:r>
        <w:r w:rsidR="003C3EF3" w:rsidRPr="003C3EF3">
          <w:rPr>
            <w:rStyle w:val="Hyperlink"/>
            <w:noProof/>
          </w:rPr>
          <w:t>Exemplo de cálculo do tempo máximo de resposta.</w:t>
        </w:r>
        <w:r w:rsidR="003C3EF3" w:rsidRPr="000A3A30">
          <w:rPr>
            <w:rStyle w:val="Hyperlink"/>
            <w:noProof/>
          </w:rPr>
          <w:t>.</w:t>
        </w:r>
        <w:r w:rsidR="003C3EF3" w:rsidRPr="0082372D">
          <w:rPr>
            <w:rStyle w:val="Hyperlink"/>
            <w:noProof/>
          </w:rPr>
          <w:t>.</w:t>
        </w:r>
        <w:r w:rsidR="003C3EF3" w:rsidRPr="00BF2E34">
          <w:rPr>
            <w:rStyle w:val="Hyperlink"/>
            <w:noProof/>
          </w:rPr>
          <w:t>.</w:t>
        </w:r>
        <w:r w:rsidR="003C3EF3">
          <w:rPr>
            <w:rStyle w:val="Hyperlink"/>
            <w:noProof/>
          </w:rPr>
          <w:t>............................................</w:t>
        </w:r>
        <w:r w:rsidR="003C3EF3" w:rsidRPr="004134E9">
          <w:rPr>
            <w:rStyle w:val="Hyperlink"/>
            <w:noProof/>
          </w:rPr>
          <w:t>.</w:t>
        </w:r>
        <w:r w:rsidR="003C3EF3">
          <w:rPr>
            <w:rStyle w:val="Hyperlink"/>
            <w:noProof/>
          </w:rPr>
          <w:t>....</w:t>
        </w:r>
        <w:r w:rsidR="003C3EF3">
          <w:rPr>
            <w:noProof/>
            <w:webHidden/>
          </w:rPr>
          <w:fldChar w:fldCharType="begin"/>
        </w:r>
        <w:r w:rsidR="003C3EF3">
          <w:rPr>
            <w:noProof/>
            <w:webHidden/>
          </w:rPr>
          <w:instrText xml:space="preserve"> PAGEREF _Toc278285462 \h </w:instrText>
        </w:r>
        <w:r w:rsidR="003C3EF3">
          <w:rPr>
            <w:noProof/>
            <w:webHidden/>
          </w:rPr>
        </w:r>
        <w:r w:rsidR="003C3EF3">
          <w:rPr>
            <w:noProof/>
            <w:webHidden/>
          </w:rPr>
          <w:fldChar w:fldCharType="separate"/>
        </w:r>
        <w:r w:rsidR="003C3EF3">
          <w:rPr>
            <w:noProof/>
            <w:webHidden/>
          </w:rPr>
          <w:t>18</w:t>
        </w:r>
        <w:r w:rsidR="003C3EF3">
          <w:rPr>
            <w:noProof/>
            <w:webHidden/>
          </w:rPr>
          <w:fldChar w:fldCharType="end"/>
        </w:r>
      </w:hyperlink>
    </w:p>
    <w:p w:rsidR="0092553B" w:rsidRDefault="003C4A25" w:rsidP="0092553B">
      <w:pPr>
        <w:pStyle w:val="ndicedeilustraes"/>
        <w:tabs>
          <w:tab w:val="right" w:leader="dot" w:pos="9061"/>
        </w:tabs>
        <w:spacing w:line="240" w:lineRule="auto"/>
        <w:ind w:firstLine="0"/>
        <w:rPr>
          <w:rFonts w:asciiTheme="minorHAnsi" w:eastAsiaTheme="minorEastAsia" w:hAnsiTheme="minorHAnsi" w:cstheme="minorBidi"/>
          <w:noProof/>
          <w:sz w:val="22"/>
          <w:szCs w:val="22"/>
        </w:rPr>
      </w:pPr>
      <w:hyperlink w:anchor="_Toc278285462" w:history="1">
        <w:r w:rsidR="0092553B" w:rsidRPr="00321B0F">
          <w:rPr>
            <w:rStyle w:val="Hyperlink"/>
            <w:noProof/>
          </w:rPr>
          <w:t xml:space="preserve">Figura </w:t>
        </w:r>
        <w:r w:rsidR="0092553B">
          <w:rPr>
            <w:rStyle w:val="Hyperlink"/>
            <w:noProof/>
          </w:rPr>
          <w:t>7</w:t>
        </w:r>
        <w:r w:rsidR="0092553B" w:rsidRPr="00321B0F">
          <w:rPr>
            <w:rStyle w:val="Hyperlink"/>
            <w:noProof/>
          </w:rPr>
          <w:t xml:space="preserve">: </w:t>
        </w:r>
        <w:r w:rsidR="0092553B" w:rsidRPr="0092553B">
          <w:rPr>
            <w:rStyle w:val="Hyperlink"/>
            <w:noProof/>
          </w:rPr>
          <w:t>Exemplo de escalonamento com a</w:t>
        </w:r>
        <w:r w:rsidR="00D829BC">
          <w:rPr>
            <w:rStyle w:val="Hyperlink"/>
            <w:noProof/>
          </w:rPr>
          <w:t xml:space="preserve"> técnica RM para um conjunto de</w:t>
        </w:r>
        <w:r w:rsidR="0092553B" w:rsidRPr="0092553B">
          <w:rPr>
            <w:rStyle w:val="Hyperlink"/>
            <w:noProof/>
          </w:rPr>
          <w:t xml:space="preserve"> tarefas t1 (r0=0, C=3, D=T=20), t2 (r0=0, C=2, D=T= 5), t3 (r0=0, C=2, D=T=10)</w:t>
        </w:r>
        <w:r w:rsidR="0092553B">
          <w:rPr>
            <w:rStyle w:val="Hyperlink"/>
            <w:noProof/>
          </w:rPr>
          <w:t>..........................................</w:t>
        </w:r>
        <w:r w:rsidR="0092553B">
          <w:rPr>
            <w:noProof/>
            <w:webHidden/>
          </w:rPr>
          <w:fldChar w:fldCharType="begin"/>
        </w:r>
        <w:r w:rsidR="0092553B">
          <w:rPr>
            <w:noProof/>
            <w:webHidden/>
          </w:rPr>
          <w:instrText xml:space="preserve"> PAGEREF _Toc278285462 \h </w:instrText>
        </w:r>
        <w:r w:rsidR="0092553B">
          <w:rPr>
            <w:noProof/>
            <w:webHidden/>
          </w:rPr>
        </w:r>
        <w:r w:rsidR="0092553B">
          <w:rPr>
            <w:noProof/>
            <w:webHidden/>
          </w:rPr>
          <w:fldChar w:fldCharType="separate"/>
        </w:r>
        <w:r w:rsidR="0092553B">
          <w:rPr>
            <w:noProof/>
            <w:webHidden/>
          </w:rPr>
          <w:t>18</w:t>
        </w:r>
        <w:r w:rsidR="0092553B">
          <w:rPr>
            <w:noProof/>
            <w:webHidden/>
          </w:rPr>
          <w:fldChar w:fldCharType="end"/>
        </w:r>
      </w:hyperlink>
    </w:p>
    <w:p w:rsidR="00D47B53" w:rsidRDefault="003C4A25" w:rsidP="00D47B53">
      <w:pPr>
        <w:pStyle w:val="ndicedeilustraes"/>
        <w:tabs>
          <w:tab w:val="right" w:leader="dot" w:pos="9061"/>
        </w:tabs>
        <w:spacing w:line="240" w:lineRule="auto"/>
        <w:ind w:firstLine="0"/>
        <w:rPr>
          <w:rFonts w:asciiTheme="minorHAnsi" w:eastAsiaTheme="minorEastAsia" w:hAnsiTheme="minorHAnsi" w:cstheme="minorBidi"/>
          <w:noProof/>
          <w:sz w:val="22"/>
          <w:szCs w:val="22"/>
        </w:rPr>
      </w:pPr>
      <w:hyperlink w:anchor="_Toc278285462" w:history="1">
        <w:r w:rsidR="00693913" w:rsidRPr="00321B0F">
          <w:rPr>
            <w:rStyle w:val="Hyperlink"/>
            <w:noProof/>
          </w:rPr>
          <w:t xml:space="preserve">Figura </w:t>
        </w:r>
        <w:r w:rsidR="00693913">
          <w:rPr>
            <w:rStyle w:val="Hyperlink"/>
            <w:noProof/>
          </w:rPr>
          <w:t>8</w:t>
        </w:r>
        <w:r w:rsidR="00693913" w:rsidRPr="00321B0F">
          <w:rPr>
            <w:rStyle w:val="Hyperlink"/>
            <w:noProof/>
          </w:rPr>
          <w:t xml:space="preserve">: </w:t>
        </w:r>
        <w:r w:rsidR="00693913" w:rsidRPr="00693913">
          <w:rPr>
            <w:rStyle w:val="Hyperlink"/>
            <w:noProof/>
          </w:rPr>
          <w:t xml:space="preserve">Exemplo de escalonamento com a técnica </w:t>
        </w:r>
        <w:r w:rsidR="00693913">
          <w:rPr>
            <w:rStyle w:val="Hyperlink"/>
            <w:noProof/>
          </w:rPr>
          <w:t>DM</w:t>
        </w:r>
        <w:r w:rsidR="00693913" w:rsidRPr="00693913">
          <w:rPr>
            <w:rStyle w:val="Hyperlink"/>
            <w:noProof/>
          </w:rPr>
          <w:t xml:space="preserve"> para um conjunto de tarefas t1 (r0=0, C=3, D=7 e T=20), t2 (r0=0, C=2, D=4 e T= 5), t3 (r0=0, C=2, D=9 e T=10).</w:t>
        </w:r>
        <w:r w:rsidR="00693913" w:rsidRPr="000A3A30">
          <w:rPr>
            <w:rStyle w:val="Hyperlink"/>
            <w:noProof/>
          </w:rPr>
          <w:t>.</w:t>
        </w:r>
        <w:r w:rsidR="00693913" w:rsidRPr="0082372D">
          <w:rPr>
            <w:rStyle w:val="Hyperlink"/>
            <w:noProof/>
          </w:rPr>
          <w:t>.</w:t>
        </w:r>
        <w:r w:rsidR="00693913" w:rsidRPr="00BF2E34">
          <w:rPr>
            <w:rStyle w:val="Hyperlink"/>
            <w:noProof/>
          </w:rPr>
          <w:t>.</w:t>
        </w:r>
        <w:r w:rsidR="00693913">
          <w:rPr>
            <w:rStyle w:val="Hyperlink"/>
            <w:noProof/>
          </w:rPr>
          <w:t>........................</w:t>
        </w:r>
        <w:r w:rsidR="00693913">
          <w:rPr>
            <w:noProof/>
            <w:webHidden/>
          </w:rPr>
          <w:fldChar w:fldCharType="begin"/>
        </w:r>
        <w:r w:rsidR="00693913">
          <w:rPr>
            <w:noProof/>
            <w:webHidden/>
          </w:rPr>
          <w:instrText xml:space="preserve"> PAGEREF _Toc278285462 \h </w:instrText>
        </w:r>
        <w:r w:rsidR="00693913">
          <w:rPr>
            <w:noProof/>
            <w:webHidden/>
          </w:rPr>
        </w:r>
        <w:r w:rsidR="00693913">
          <w:rPr>
            <w:noProof/>
            <w:webHidden/>
          </w:rPr>
          <w:fldChar w:fldCharType="separate"/>
        </w:r>
        <w:r w:rsidR="00693913">
          <w:rPr>
            <w:noProof/>
            <w:webHidden/>
          </w:rPr>
          <w:t>18</w:t>
        </w:r>
        <w:r w:rsidR="00693913">
          <w:rPr>
            <w:noProof/>
            <w:webHidden/>
          </w:rPr>
          <w:fldChar w:fldCharType="end"/>
        </w:r>
      </w:hyperlink>
      <w:r w:rsidR="00693913">
        <w:rPr>
          <w:noProof/>
        </w:rPr>
        <w:br/>
      </w:r>
      <w:r w:rsidR="00693913">
        <w:t>Figura 9:</w:t>
      </w:r>
      <w:hyperlink w:anchor="_Toc278285462" w:history="1">
        <w:r w:rsidR="00693913" w:rsidRPr="00693913">
          <w:rPr>
            <w:rStyle w:val="Hyperlink"/>
            <w:noProof/>
          </w:rPr>
          <w:t>Exemplo de escalonamento com a t</w:t>
        </w:r>
        <w:r w:rsidR="00D829BC">
          <w:rPr>
            <w:rStyle w:val="Hyperlink"/>
            <w:noProof/>
          </w:rPr>
          <w:t>écnica EDF para um conjunto de</w:t>
        </w:r>
        <w:r w:rsidR="00693913" w:rsidRPr="00693913">
          <w:rPr>
            <w:rStyle w:val="Hyperlink"/>
            <w:noProof/>
          </w:rPr>
          <w:t xml:space="preserve"> tarefas t1 (r0=0, C=3, D=7 e T=20), t2 (r0=0, C=2, D=4 e T= 5), t3 (r0=0, C=2, D=9 e T=10).</w:t>
        </w:r>
        <w:r w:rsidR="00693913" w:rsidRPr="000A3A30">
          <w:rPr>
            <w:rStyle w:val="Hyperlink"/>
            <w:noProof/>
          </w:rPr>
          <w:t>.</w:t>
        </w:r>
        <w:r w:rsidR="00693913" w:rsidRPr="0082372D">
          <w:rPr>
            <w:rStyle w:val="Hyperlink"/>
            <w:noProof/>
          </w:rPr>
          <w:t>.</w:t>
        </w:r>
        <w:r w:rsidR="00693913" w:rsidRPr="00BF2E34">
          <w:rPr>
            <w:rStyle w:val="Hyperlink"/>
            <w:noProof/>
          </w:rPr>
          <w:t>.</w:t>
        </w:r>
        <w:r w:rsidR="00693913">
          <w:rPr>
            <w:rStyle w:val="Hyperlink"/>
            <w:noProof/>
          </w:rPr>
          <w:t>...................</w:t>
        </w:r>
        <w:r w:rsidR="00693913" w:rsidRPr="004134E9">
          <w:rPr>
            <w:rStyle w:val="Hyperlink"/>
            <w:noProof/>
          </w:rPr>
          <w:t>.</w:t>
        </w:r>
        <w:r w:rsidR="00693913">
          <w:rPr>
            <w:rStyle w:val="Hyperlink"/>
            <w:noProof/>
          </w:rPr>
          <w:t>....</w:t>
        </w:r>
        <w:r w:rsidR="00693913">
          <w:rPr>
            <w:noProof/>
            <w:webHidden/>
          </w:rPr>
          <w:fldChar w:fldCharType="begin"/>
        </w:r>
        <w:r w:rsidR="00693913">
          <w:rPr>
            <w:noProof/>
            <w:webHidden/>
          </w:rPr>
          <w:instrText xml:space="preserve"> PAGEREF _Toc278285462 \h </w:instrText>
        </w:r>
        <w:r w:rsidR="00693913">
          <w:rPr>
            <w:noProof/>
            <w:webHidden/>
          </w:rPr>
        </w:r>
        <w:r w:rsidR="00693913">
          <w:rPr>
            <w:noProof/>
            <w:webHidden/>
          </w:rPr>
          <w:fldChar w:fldCharType="separate"/>
        </w:r>
        <w:r w:rsidR="00693913">
          <w:rPr>
            <w:noProof/>
            <w:webHidden/>
          </w:rPr>
          <w:t>18</w:t>
        </w:r>
        <w:r w:rsidR="00693913">
          <w:rPr>
            <w:noProof/>
            <w:webHidden/>
          </w:rPr>
          <w:fldChar w:fldCharType="end"/>
        </w:r>
      </w:hyperlink>
      <w:r w:rsidR="00D829BC">
        <w:rPr>
          <w:noProof/>
        </w:rPr>
        <w:br/>
      </w:r>
      <w:hyperlink w:anchor="_Toc278285462" w:history="1">
        <w:r w:rsidR="00D829BC" w:rsidRPr="00321B0F">
          <w:rPr>
            <w:rStyle w:val="Hyperlink"/>
            <w:noProof/>
          </w:rPr>
          <w:t xml:space="preserve">Figura </w:t>
        </w:r>
        <w:r w:rsidR="00D829BC">
          <w:rPr>
            <w:rStyle w:val="Hyperlink"/>
            <w:noProof/>
          </w:rPr>
          <w:t>10</w:t>
        </w:r>
        <w:r w:rsidR="00D829BC" w:rsidRPr="00321B0F">
          <w:rPr>
            <w:rStyle w:val="Hyperlink"/>
            <w:noProof/>
          </w:rPr>
          <w:t xml:space="preserve">: </w:t>
        </w:r>
        <w:r w:rsidR="00D829BC" w:rsidRPr="00D829BC">
          <w:rPr>
            <w:rStyle w:val="Hyperlink"/>
            <w:noProof/>
          </w:rPr>
          <w:t xml:space="preserve">Exemplo de escalonamento com a técnica </w:t>
        </w:r>
        <w:r w:rsidR="00D829BC" w:rsidRPr="00D829BC">
          <w:rPr>
            <w:rStyle w:val="Hyperlink"/>
            <w:i/>
            <w:noProof/>
          </w:rPr>
          <w:t>Round Robin</w:t>
        </w:r>
        <w:r w:rsidR="00D829BC" w:rsidRPr="00D829BC">
          <w:rPr>
            <w:rStyle w:val="Hyperlink"/>
            <w:noProof/>
          </w:rPr>
          <w:t xml:space="preserve"> para um conjunto de tarefas A (r0=0, C=25, D=T=100), B (r0=0, C=20, D=T= 80), C (r0=0, C=30, D=T=100), D (r0=0, C=20, D=T=80).</w:t>
        </w:r>
        <w:r w:rsidR="00D829BC">
          <w:rPr>
            <w:rStyle w:val="Hyperlink"/>
            <w:noProof/>
          </w:rPr>
          <w:t>........................................................................................................................</w:t>
        </w:r>
        <w:r w:rsidR="00D829BC">
          <w:rPr>
            <w:noProof/>
            <w:webHidden/>
          </w:rPr>
          <w:fldChar w:fldCharType="begin"/>
        </w:r>
        <w:r w:rsidR="00D829BC">
          <w:rPr>
            <w:noProof/>
            <w:webHidden/>
          </w:rPr>
          <w:instrText xml:space="preserve"> PAGEREF _Toc278285462 \h </w:instrText>
        </w:r>
        <w:r w:rsidR="00D829BC">
          <w:rPr>
            <w:noProof/>
            <w:webHidden/>
          </w:rPr>
        </w:r>
        <w:r w:rsidR="00D829BC">
          <w:rPr>
            <w:noProof/>
            <w:webHidden/>
          </w:rPr>
          <w:fldChar w:fldCharType="separate"/>
        </w:r>
        <w:r w:rsidR="00D829BC">
          <w:rPr>
            <w:noProof/>
            <w:webHidden/>
          </w:rPr>
          <w:t>18</w:t>
        </w:r>
        <w:r w:rsidR="00D829BC">
          <w:rPr>
            <w:noProof/>
            <w:webHidden/>
          </w:rPr>
          <w:fldChar w:fldCharType="end"/>
        </w:r>
      </w:hyperlink>
      <w:r w:rsidR="00D47B53">
        <w:rPr>
          <w:rFonts w:asciiTheme="minorHAnsi" w:eastAsiaTheme="minorEastAsia" w:hAnsiTheme="minorHAnsi" w:cstheme="minorBidi"/>
          <w:noProof/>
          <w:sz w:val="22"/>
          <w:szCs w:val="22"/>
        </w:rPr>
        <w:br/>
      </w:r>
      <w:hyperlink w:anchor="_Toc278285462" w:history="1">
        <w:r w:rsidR="00D47B53" w:rsidRPr="00321B0F">
          <w:rPr>
            <w:rStyle w:val="Hyperlink"/>
            <w:noProof/>
          </w:rPr>
          <w:t xml:space="preserve">Figura </w:t>
        </w:r>
        <w:r w:rsidR="00D47B53">
          <w:rPr>
            <w:rStyle w:val="Hyperlink"/>
            <w:noProof/>
          </w:rPr>
          <w:t>11</w:t>
        </w:r>
        <w:r w:rsidR="00D47B53" w:rsidRPr="00321B0F">
          <w:rPr>
            <w:rStyle w:val="Hyperlink"/>
            <w:noProof/>
          </w:rPr>
          <w:t xml:space="preserve">: </w:t>
        </w:r>
        <w:r w:rsidR="00D47B53" w:rsidRPr="00D47B53">
          <w:rPr>
            <w:rStyle w:val="Hyperlink"/>
            <w:noProof/>
          </w:rPr>
          <w:t>Exemplo de escalonamento com a técnica LL para um conjunto de tarefas t1 (r0=0, C=3, D=7 e T=20), t2 (r0=0, C=2, D=4 e T=5), t3 (r0=0, C=1, D=8 e T=10)</w:t>
        </w:r>
        <w:r w:rsidR="00D47B53">
          <w:rPr>
            <w:rStyle w:val="Hyperlink"/>
            <w:noProof/>
          </w:rPr>
          <w:t>..........................................................................</w:t>
        </w:r>
        <w:r w:rsidR="00D47B53" w:rsidRPr="000A3A30">
          <w:rPr>
            <w:rStyle w:val="Hyperlink"/>
            <w:noProof/>
          </w:rPr>
          <w:t>.</w:t>
        </w:r>
        <w:r w:rsidR="00D47B53" w:rsidRPr="0082372D">
          <w:rPr>
            <w:rStyle w:val="Hyperlink"/>
            <w:noProof/>
          </w:rPr>
          <w:t>.</w:t>
        </w:r>
        <w:r w:rsidR="00D47B53" w:rsidRPr="00BF2E34">
          <w:rPr>
            <w:rStyle w:val="Hyperlink"/>
            <w:noProof/>
          </w:rPr>
          <w:t>.</w:t>
        </w:r>
        <w:r w:rsidR="00D47B53">
          <w:rPr>
            <w:rStyle w:val="Hyperlink"/>
            <w:noProof/>
          </w:rPr>
          <w:t>.......................................................</w:t>
        </w:r>
        <w:r w:rsidR="00D47B53" w:rsidRPr="004134E9">
          <w:rPr>
            <w:rStyle w:val="Hyperlink"/>
            <w:noProof/>
          </w:rPr>
          <w:t>.</w:t>
        </w:r>
        <w:r w:rsidR="00D47B53">
          <w:rPr>
            <w:rStyle w:val="Hyperlink"/>
            <w:noProof/>
          </w:rPr>
          <w:t>....</w:t>
        </w:r>
        <w:r w:rsidR="00D47B53">
          <w:rPr>
            <w:noProof/>
            <w:webHidden/>
          </w:rPr>
          <w:fldChar w:fldCharType="begin"/>
        </w:r>
        <w:r w:rsidR="00D47B53">
          <w:rPr>
            <w:noProof/>
            <w:webHidden/>
          </w:rPr>
          <w:instrText xml:space="preserve"> PAGEREF _Toc278285462 \h </w:instrText>
        </w:r>
        <w:r w:rsidR="00D47B53">
          <w:rPr>
            <w:noProof/>
            <w:webHidden/>
          </w:rPr>
        </w:r>
        <w:r w:rsidR="00D47B53">
          <w:rPr>
            <w:noProof/>
            <w:webHidden/>
          </w:rPr>
          <w:fldChar w:fldCharType="separate"/>
        </w:r>
        <w:r w:rsidR="00D47B53">
          <w:rPr>
            <w:noProof/>
            <w:webHidden/>
          </w:rPr>
          <w:t>18</w:t>
        </w:r>
        <w:r w:rsidR="00D47B53">
          <w:rPr>
            <w:noProof/>
            <w:webHidden/>
          </w:rPr>
          <w:fldChar w:fldCharType="end"/>
        </w:r>
      </w:hyperlink>
    </w:p>
    <w:p w:rsidR="00693913" w:rsidRDefault="00693913" w:rsidP="00693913">
      <w:pPr>
        <w:pStyle w:val="ndicedeilustraes"/>
        <w:tabs>
          <w:tab w:val="right" w:leader="dot" w:pos="9061"/>
        </w:tabs>
        <w:spacing w:line="240" w:lineRule="auto"/>
        <w:ind w:firstLine="0"/>
        <w:rPr>
          <w:rFonts w:asciiTheme="minorHAnsi" w:eastAsiaTheme="minorEastAsia" w:hAnsiTheme="minorHAnsi" w:cstheme="minorBidi"/>
          <w:noProof/>
          <w:sz w:val="22"/>
          <w:szCs w:val="22"/>
        </w:rPr>
      </w:pPr>
    </w:p>
    <w:p w:rsidR="00312BDF" w:rsidRPr="00693913" w:rsidRDefault="00312BDF" w:rsidP="00693913">
      <w:pPr>
        <w:pStyle w:val="ndicedeilustraes"/>
        <w:tabs>
          <w:tab w:val="right" w:leader="dot" w:pos="9061"/>
        </w:tabs>
        <w:spacing w:line="240" w:lineRule="auto"/>
        <w:ind w:firstLine="0"/>
        <w:rPr>
          <w:rFonts w:asciiTheme="minorHAnsi" w:eastAsiaTheme="minorEastAsia" w:hAnsiTheme="minorHAnsi" w:cstheme="minorBidi"/>
          <w:noProof/>
          <w:sz w:val="22"/>
          <w:szCs w:val="22"/>
        </w:rPr>
      </w:pPr>
    </w:p>
    <w:p w:rsidR="00312BDF" w:rsidRDefault="00312BDF" w:rsidP="00312BDF">
      <w:pPr>
        <w:rPr>
          <w:rFonts w:eastAsiaTheme="minorEastAsia"/>
          <w:noProof/>
        </w:rPr>
      </w:pPr>
    </w:p>
    <w:p w:rsidR="00312BDF" w:rsidRDefault="00312BDF" w:rsidP="00312BDF">
      <w:pPr>
        <w:rPr>
          <w:rFonts w:eastAsiaTheme="minorEastAsia"/>
          <w:noProof/>
        </w:rPr>
      </w:pPr>
    </w:p>
    <w:p w:rsidR="00312BDF" w:rsidRDefault="00312BDF" w:rsidP="00312BDF">
      <w:pPr>
        <w:rPr>
          <w:rFonts w:eastAsiaTheme="minorEastAsia"/>
          <w:noProof/>
        </w:rPr>
      </w:pPr>
    </w:p>
    <w:p w:rsidR="00312BDF" w:rsidRDefault="00312BDF" w:rsidP="00312BDF">
      <w:pPr>
        <w:rPr>
          <w:rFonts w:eastAsiaTheme="minorEastAsia"/>
          <w:noProof/>
        </w:rPr>
      </w:pPr>
    </w:p>
    <w:p w:rsidR="00312BDF" w:rsidRDefault="00312BDF" w:rsidP="00312BDF">
      <w:pPr>
        <w:rPr>
          <w:rFonts w:eastAsiaTheme="minorEastAsia"/>
          <w:noProof/>
        </w:rPr>
      </w:pPr>
    </w:p>
    <w:p w:rsidR="00312BDF" w:rsidRDefault="00312BDF" w:rsidP="00312BDF">
      <w:pPr>
        <w:rPr>
          <w:rFonts w:eastAsiaTheme="minorEastAsia"/>
          <w:noProof/>
        </w:rPr>
      </w:pPr>
    </w:p>
    <w:p w:rsidR="00312BDF" w:rsidRDefault="00312BDF" w:rsidP="00312BDF">
      <w:pPr>
        <w:rPr>
          <w:rFonts w:eastAsiaTheme="minorEastAsia"/>
          <w:noProof/>
        </w:rPr>
      </w:pPr>
    </w:p>
    <w:p w:rsidR="00312BDF" w:rsidRDefault="00312BDF" w:rsidP="00312BDF">
      <w:pPr>
        <w:rPr>
          <w:rFonts w:eastAsiaTheme="minorEastAsia"/>
          <w:noProof/>
        </w:rPr>
      </w:pPr>
    </w:p>
    <w:p w:rsidR="00312BDF" w:rsidRDefault="00312BDF" w:rsidP="00312BDF">
      <w:pPr>
        <w:rPr>
          <w:rFonts w:eastAsiaTheme="minorEastAsia"/>
          <w:noProof/>
        </w:rPr>
      </w:pPr>
    </w:p>
    <w:p w:rsidR="00312BDF" w:rsidRDefault="00312BDF" w:rsidP="00312BDF">
      <w:pPr>
        <w:rPr>
          <w:rFonts w:eastAsiaTheme="minorEastAsia"/>
          <w:noProof/>
        </w:rPr>
      </w:pPr>
    </w:p>
    <w:p w:rsidR="00312BDF" w:rsidRDefault="00312BDF" w:rsidP="00312BDF">
      <w:pPr>
        <w:rPr>
          <w:rFonts w:eastAsiaTheme="minorEastAsia"/>
          <w:noProof/>
        </w:rPr>
      </w:pPr>
    </w:p>
    <w:p w:rsidR="00312BDF" w:rsidRDefault="00312BDF" w:rsidP="00312BDF">
      <w:pPr>
        <w:rPr>
          <w:rFonts w:eastAsiaTheme="minorEastAsia"/>
          <w:noProof/>
        </w:rPr>
      </w:pPr>
    </w:p>
    <w:p w:rsidR="00312BDF" w:rsidRDefault="00312BDF" w:rsidP="00312BDF">
      <w:pPr>
        <w:rPr>
          <w:rFonts w:eastAsiaTheme="minorEastAsia"/>
          <w:noProof/>
        </w:rPr>
      </w:pPr>
    </w:p>
    <w:p w:rsidR="00312BDF" w:rsidRDefault="00312BDF" w:rsidP="00312BDF">
      <w:pPr>
        <w:rPr>
          <w:rFonts w:eastAsiaTheme="minorEastAsia"/>
          <w:noProof/>
        </w:rPr>
      </w:pPr>
    </w:p>
    <w:p w:rsidR="00312BDF" w:rsidRDefault="00312BDF" w:rsidP="00312BDF">
      <w:pPr>
        <w:rPr>
          <w:rFonts w:eastAsiaTheme="minorEastAsia"/>
          <w:noProof/>
        </w:rPr>
      </w:pPr>
    </w:p>
    <w:p w:rsidR="00312BDF" w:rsidRDefault="00312BDF" w:rsidP="00312BDF">
      <w:pPr>
        <w:rPr>
          <w:rFonts w:eastAsiaTheme="minorEastAsia"/>
          <w:noProof/>
        </w:rPr>
      </w:pPr>
    </w:p>
    <w:p w:rsidR="00914229" w:rsidRDefault="00E63546" w:rsidP="00914229">
      <w:pPr>
        <w:ind w:firstLine="0"/>
        <w:jc w:val="center"/>
        <w:rPr>
          <w:b/>
        </w:rPr>
      </w:pPr>
      <w:r>
        <w:rPr>
          <w:b/>
        </w:rPr>
        <w:fldChar w:fldCharType="end"/>
      </w:r>
    </w:p>
    <w:p w:rsidR="00473C28" w:rsidRDefault="00473C28" w:rsidP="00914229">
      <w:pPr>
        <w:pStyle w:val="Ttulo1"/>
        <w:jc w:val="center"/>
      </w:pPr>
      <w:r>
        <w:t>LISTA DE ABREVIATURAS E SÍMBOLOS</w:t>
      </w:r>
    </w:p>
    <w:p w:rsidR="00283C45" w:rsidRDefault="00283C45" w:rsidP="00736894">
      <w:pPr>
        <w:ind w:firstLine="0"/>
        <w:jc w:val="center"/>
        <w:rPr>
          <w:b/>
        </w:rPr>
      </w:pPr>
    </w:p>
    <w:p w:rsidR="00914229" w:rsidRDefault="00914229" w:rsidP="00736894">
      <w:pPr>
        <w:ind w:firstLine="0"/>
        <w:jc w:val="center"/>
        <w:rPr>
          <w:b/>
        </w:rPr>
      </w:pPr>
    </w:p>
    <w:p w:rsidR="008635E6" w:rsidRDefault="008635E6" w:rsidP="008A102A">
      <w:pPr>
        <w:ind w:firstLine="0"/>
      </w:pPr>
      <w:r>
        <w:t>STR</w:t>
      </w:r>
      <w:r>
        <w:tab/>
      </w:r>
      <w:r>
        <w:tab/>
      </w:r>
      <w:r>
        <w:tab/>
        <w:t>Sistema de Tempo Real</w:t>
      </w:r>
    </w:p>
    <w:p w:rsidR="008635E6" w:rsidRPr="003C4A25" w:rsidRDefault="008635E6" w:rsidP="008A102A">
      <w:pPr>
        <w:ind w:firstLine="0"/>
        <w:rPr>
          <w:i/>
          <w:lang w:val="en-US"/>
        </w:rPr>
      </w:pPr>
      <w:r w:rsidRPr="003C4A25">
        <w:rPr>
          <w:lang w:val="en-US"/>
        </w:rPr>
        <w:t>RM</w:t>
      </w:r>
      <w:r w:rsidRPr="003C4A25">
        <w:rPr>
          <w:lang w:val="en-US"/>
        </w:rPr>
        <w:tab/>
      </w:r>
      <w:r w:rsidRPr="003C4A25">
        <w:rPr>
          <w:lang w:val="en-US"/>
        </w:rPr>
        <w:tab/>
      </w:r>
      <w:r w:rsidRPr="003C4A25">
        <w:rPr>
          <w:lang w:val="en-US"/>
        </w:rPr>
        <w:tab/>
      </w:r>
      <w:r w:rsidRPr="003C4A25">
        <w:rPr>
          <w:i/>
          <w:lang w:val="en-US"/>
        </w:rPr>
        <w:t>Rate Monotonic</w:t>
      </w:r>
    </w:p>
    <w:p w:rsidR="008635E6" w:rsidRPr="008635E6" w:rsidRDefault="008635E6" w:rsidP="008A102A">
      <w:pPr>
        <w:ind w:firstLine="0"/>
        <w:rPr>
          <w:i/>
          <w:lang w:val="en-US"/>
        </w:rPr>
      </w:pPr>
      <w:r w:rsidRPr="008635E6">
        <w:rPr>
          <w:lang w:val="en-US"/>
        </w:rPr>
        <w:t>DM</w:t>
      </w:r>
      <w:r w:rsidRPr="008635E6">
        <w:rPr>
          <w:lang w:val="en-US"/>
        </w:rPr>
        <w:tab/>
      </w:r>
      <w:r w:rsidRPr="008635E6">
        <w:rPr>
          <w:lang w:val="en-US"/>
        </w:rPr>
        <w:tab/>
      </w:r>
      <w:r w:rsidRPr="008635E6">
        <w:rPr>
          <w:lang w:val="en-US"/>
        </w:rPr>
        <w:tab/>
      </w:r>
      <w:r w:rsidRPr="008635E6">
        <w:rPr>
          <w:i/>
          <w:lang w:val="en-US"/>
        </w:rPr>
        <w:t>Deadline Monotonic</w:t>
      </w:r>
    </w:p>
    <w:p w:rsidR="008635E6" w:rsidRDefault="008635E6" w:rsidP="008A102A">
      <w:pPr>
        <w:ind w:firstLine="0"/>
        <w:rPr>
          <w:i/>
          <w:lang w:val="en-US"/>
        </w:rPr>
      </w:pPr>
      <w:r w:rsidRPr="004A5EAD">
        <w:rPr>
          <w:lang w:val="en-US"/>
        </w:rPr>
        <w:t>EDF</w:t>
      </w:r>
      <w:r w:rsidRPr="004A5EAD">
        <w:rPr>
          <w:lang w:val="en-US"/>
        </w:rPr>
        <w:tab/>
      </w:r>
      <w:r w:rsidRPr="004A5EAD">
        <w:rPr>
          <w:lang w:val="en-US"/>
        </w:rPr>
        <w:tab/>
      </w:r>
      <w:r w:rsidRPr="004A5EAD">
        <w:rPr>
          <w:lang w:val="en-US"/>
        </w:rPr>
        <w:tab/>
      </w:r>
      <w:r w:rsidRPr="004A5EAD">
        <w:rPr>
          <w:i/>
          <w:lang w:val="en-US"/>
        </w:rPr>
        <w:t>Earliest Deadline First</w:t>
      </w:r>
    </w:p>
    <w:p w:rsidR="00A44F60" w:rsidRPr="003C4A25" w:rsidRDefault="00A44F60" w:rsidP="008A102A">
      <w:pPr>
        <w:ind w:firstLine="0"/>
        <w:rPr>
          <w:lang w:val="en-US"/>
        </w:rPr>
      </w:pPr>
      <w:r w:rsidRPr="003C4A25">
        <w:rPr>
          <w:lang w:val="en-US"/>
        </w:rPr>
        <w:t>LL</w:t>
      </w:r>
      <w:r w:rsidRPr="003C4A25">
        <w:rPr>
          <w:lang w:val="en-US"/>
        </w:rPr>
        <w:tab/>
      </w:r>
      <w:r w:rsidRPr="003C4A25">
        <w:rPr>
          <w:lang w:val="en-US"/>
        </w:rPr>
        <w:tab/>
      </w:r>
      <w:r w:rsidRPr="003C4A25">
        <w:rPr>
          <w:lang w:val="en-US"/>
        </w:rPr>
        <w:tab/>
      </w:r>
      <w:r w:rsidRPr="003C4A25">
        <w:rPr>
          <w:i/>
          <w:lang w:val="en-US"/>
        </w:rPr>
        <w:t>Least Laxity</w:t>
      </w:r>
    </w:p>
    <w:p w:rsidR="00C57241" w:rsidRPr="00700A09" w:rsidRDefault="00C57241" w:rsidP="008A102A">
      <w:pPr>
        <w:ind w:firstLine="0"/>
      </w:pPr>
      <w:r w:rsidRPr="00700A09">
        <w:t>C</w:t>
      </w:r>
      <w:r w:rsidRPr="00700A09">
        <w:tab/>
      </w:r>
      <w:r w:rsidRPr="00700A09">
        <w:tab/>
      </w:r>
      <w:r w:rsidRPr="00700A09">
        <w:tab/>
        <w:t>Tempo de Computação</w:t>
      </w:r>
    </w:p>
    <w:p w:rsidR="00C57241" w:rsidRPr="00C011A4" w:rsidRDefault="00C57241" w:rsidP="008A102A">
      <w:pPr>
        <w:ind w:firstLine="0"/>
      </w:pPr>
      <w:r w:rsidRPr="00C011A4">
        <w:t>D</w:t>
      </w:r>
      <w:r w:rsidRPr="00C011A4">
        <w:tab/>
      </w:r>
      <w:r w:rsidRPr="00C011A4">
        <w:tab/>
      </w:r>
      <w:r w:rsidRPr="00C011A4">
        <w:tab/>
      </w:r>
      <w:r w:rsidRPr="00C011A4">
        <w:rPr>
          <w:i/>
        </w:rPr>
        <w:t>Deadline</w:t>
      </w:r>
    </w:p>
    <w:p w:rsidR="00C57241" w:rsidRPr="00C57241" w:rsidRDefault="00C57241" w:rsidP="008A102A">
      <w:pPr>
        <w:ind w:firstLine="0"/>
      </w:pPr>
      <w:r w:rsidRPr="00C57241">
        <w:t>T</w:t>
      </w:r>
      <w:r w:rsidRPr="00C57241">
        <w:tab/>
      </w:r>
      <w:r w:rsidRPr="00C57241">
        <w:tab/>
      </w:r>
      <w:r w:rsidRPr="00C57241">
        <w:tab/>
        <w:t>Período</w:t>
      </w:r>
    </w:p>
    <w:p w:rsidR="00C57241" w:rsidRPr="00C57241" w:rsidRDefault="00C57241" w:rsidP="008A102A">
      <w:pPr>
        <w:ind w:firstLine="0"/>
      </w:pPr>
      <w:proofErr w:type="gramStart"/>
      <w:r w:rsidRPr="00C57241">
        <w:t>r0</w:t>
      </w:r>
      <w:proofErr w:type="gramEnd"/>
      <w:r w:rsidRPr="00C57241">
        <w:tab/>
      </w:r>
      <w:r w:rsidRPr="00C57241">
        <w:tab/>
      </w:r>
      <w:r w:rsidRPr="00C57241">
        <w:tab/>
        <w:t xml:space="preserve">Tempo de </w:t>
      </w:r>
      <w:r>
        <w:t>A</w:t>
      </w:r>
      <w:r w:rsidRPr="00C57241">
        <w:t>tivaç</w:t>
      </w:r>
      <w:r>
        <w:t>ão</w:t>
      </w:r>
    </w:p>
    <w:p w:rsidR="00283C45" w:rsidRPr="00C80BC2" w:rsidRDefault="008A102A" w:rsidP="008A102A">
      <w:pPr>
        <w:ind w:firstLine="0"/>
        <w:rPr>
          <w:i/>
          <w:lang w:val="en-US"/>
        </w:rPr>
      </w:pPr>
      <w:r w:rsidRPr="00C80BC2">
        <w:rPr>
          <w:lang w:val="en-US"/>
        </w:rPr>
        <w:t>UI</w:t>
      </w:r>
      <w:r w:rsidRPr="00C80BC2">
        <w:rPr>
          <w:lang w:val="en-US"/>
        </w:rPr>
        <w:tab/>
      </w:r>
      <w:r w:rsidRPr="00C80BC2">
        <w:rPr>
          <w:lang w:val="en-US"/>
        </w:rPr>
        <w:tab/>
      </w:r>
      <w:r w:rsidRPr="00C80BC2">
        <w:rPr>
          <w:lang w:val="en-US"/>
        </w:rPr>
        <w:tab/>
      </w:r>
      <w:r w:rsidRPr="00C80BC2">
        <w:rPr>
          <w:i/>
          <w:lang w:val="en-US"/>
        </w:rPr>
        <w:t>User Interface</w:t>
      </w:r>
    </w:p>
    <w:p w:rsidR="00A9668A" w:rsidRPr="00C80BC2" w:rsidRDefault="00A9668A" w:rsidP="008A102A">
      <w:pPr>
        <w:ind w:firstLine="0"/>
        <w:rPr>
          <w:lang w:val="en-US"/>
        </w:rPr>
      </w:pPr>
      <w:r w:rsidRPr="00C80BC2">
        <w:rPr>
          <w:lang w:val="en-US"/>
        </w:rPr>
        <w:t>JDK</w:t>
      </w:r>
      <w:r w:rsidRPr="00C80BC2">
        <w:rPr>
          <w:lang w:val="en-US"/>
        </w:rPr>
        <w:tab/>
      </w:r>
      <w:r w:rsidRPr="00C80BC2">
        <w:rPr>
          <w:lang w:val="en-US"/>
        </w:rPr>
        <w:tab/>
      </w:r>
      <w:r w:rsidRPr="00C80BC2">
        <w:rPr>
          <w:lang w:val="en-US"/>
        </w:rPr>
        <w:tab/>
      </w:r>
      <w:r w:rsidRPr="00C80BC2">
        <w:rPr>
          <w:i/>
          <w:lang w:val="en-US"/>
        </w:rPr>
        <w:t>Java Development Kit</w:t>
      </w:r>
    </w:p>
    <w:p w:rsidR="004E63DF" w:rsidRPr="00C80BC2" w:rsidRDefault="004E63DF" w:rsidP="00736894">
      <w:pPr>
        <w:ind w:firstLine="0"/>
        <w:jc w:val="center"/>
        <w:rPr>
          <w:b/>
          <w:lang w:val="en-US"/>
        </w:rPr>
      </w:pPr>
    </w:p>
    <w:p w:rsidR="004E63DF" w:rsidRPr="00C80BC2" w:rsidRDefault="004E63DF" w:rsidP="00736894">
      <w:pPr>
        <w:ind w:firstLine="0"/>
        <w:jc w:val="center"/>
        <w:rPr>
          <w:b/>
          <w:lang w:val="en-US"/>
        </w:rPr>
      </w:pPr>
    </w:p>
    <w:p w:rsidR="004E63DF" w:rsidRPr="00C80BC2" w:rsidRDefault="004E63DF" w:rsidP="00736894">
      <w:pPr>
        <w:ind w:firstLine="0"/>
        <w:jc w:val="center"/>
        <w:rPr>
          <w:b/>
          <w:lang w:val="en-US"/>
        </w:rPr>
      </w:pPr>
    </w:p>
    <w:p w:rsidR="00257539" w:rsidRPr="00C80BC2" w:rsidRDefault="00257539" w:rsidP="00736894">
      <w:pPr>
        <w:ind w:firstLine="0"/>
        <w:jc w:val="center"/>
        <w:rPr>
          <w:b/>
          <w:lang w:val="en-US"/>
        </w:rPr>
      </w:pPr>
    </w:p>
    <w:p w:rsidR="00257539" w:rsidRPr="00C80BC2" w:rsidRDefault="00257539" w:rsidP="00736894">
      <w:pPr>
        <w:ind w:firstLine="0"/>
        <w:jc w:val="center"/>
        <w:rPr>
          <w:b/>
          <w:lang w:val="en-US"/>
        </w:rPr>
      </w:pPr>
    </w:p>
    <w:p w:rsidR="004E63DF" w:rsidRPr="00C80BC2" w:rsidRDefault="004E63DF" w:rsidP="00736894">
      <w:pPr>
        <w:ind w:firstLine="0"/>
        <w:jc w:val="center"/>
        <w:rPr>
          <w:b/>
          <w:lang w:val="en-US"/>
        </w:rPr>
      </w:pPr>
    </w:p>
    <w:p w:rsidR="004E63DF" w:rsidRPr="00C80BC2" w:rsidRDefault="004E63DF" w:rsidP="00736894">
      <w:pPr>
        <w:ind w:firstLine="0"/>
        <w:jc w:val="center"/>
        <w:rPr>
          <w:b/>
          <w:lang w:val="en-US"/>
        </w:rPr>
      </w:pPr>
    </w:p>
    <w:p w:rsidR="004E63DF" w:rsidRPr="00C80BC2" w:rsidRDefault="004E63DF" w:rsidP="00736894">
      <w:pPr>
        <w:ind w:firstLine="0"/>
        <w:jc w:val="center"/>
        <w:rPr>
          <w:b/>
          <w:lang w:val="en-US"/>
        </w:rPr>
      </w:pPr>
    </w:p>
    <w:p w:rsidR="004E63DF" w:rsidRPr="00C80BC2" w:rsidRDefault="004E63DF" w:rsidP="00736894">
      <w:pPr>
        <w:ind w:firstLine="0"/>
        <w:jc w:val="center"/>
        <w:rPr>
          <w:b/>
          <w:lang w:val="en-US"/>
        </w:rPr>
      </w:pPr>
    </w:p>
    <w:p w:rsidR="004E63DF" w:rsidRPr="00C80BC2" w:rsidRDefault="004E63DF" w:rsidP="00736894">
      <w:pPr>
        <w:ind w:firstLine="0"/>
        <w:jc w:val="center"/>
        <w:rPr>
          <w:b/>
          <w:lang w:val="en-US"/>
        </w:rPr>
      </w:pPr>
    </w:p>
    <w:p w:rsidR="004E63DF" w:rsidRPr="00C80BC2" w:rsidRDefault="004E63DF" w:rsidP="00736894">
      <w:pPr>
        <w:ind w:firstLine="0"/>
        <w:jc w:val="center"/>
        <w:rPr>
          <w:b/>
          <w:lang w:val="en-US"/>
        </w:rPr>
      </w:pPr>
    </w:p>
    <w:p w:rsidR="004E63DF" w:rsidRPr="00C80BC2" w:rsidRDefault="003C4A25" w:rsidP="00736894">
      <w:pPr>
        <w:ind w:firstLine="0"/>
        <w:jc w:val="center"/>
        <w:rPr>
          <w:b/>
          <w:lang w:val="en-US"/>
        </w:rPr>
      </w:pPr>
      <w:r>
        <w:rPr>
          <w:rStyle w:val="Refdecomentrio"/>
          <w:rFonts w:eastAsia="Calibri"/>
        </w:rPr>
        <w:commentReference w:id="2"/>
      </w:r>
    </w:p>
    <w:p w:rsidR="004E63DF" w:rsidRPr="00C80BC2" w:rsidRDefault="004E63DF" w:rsidP="00736894">
      <w:pPr>
        <w:ind w:firstLine="0"/>
        <w:jc w:val="center"/>
        <w:rPr>
          <w:b/>
          <w:lang w:val="en-US"/>
        </w:rPr>
      </w:pPr>
    </w:p>
    <w:p w:rsidR="004E63DF" w:rsidRPr="00C80BC2" w:rsidRDefault="004E63DF" w:rsidP="00736894">
      <w:pPr>
        <w:ind w:firstLine="0"/>
        <w:jc w:val="center"/>
        <w:rPr>
          <w:b/>
          <w:lang w:val="en-US"/>
        </w:rPr>
      </w:pPr>
    </w:p>
    <w:p w:rsidR="004E63DF" w:rsidRPr="00C80BC2" w:rsidRDefault="004E63DF" w:rsidP="00736894">
      <w:pPr>
        <w:ind w:firstLine="0"/>
        <w:jc w:val="center"/>
        <w:rPr>
          <w:b/>
          <w:lang w:val="en-US"/>
        </w:rPr>
      </w:pPr>
    </w:p>
    <w:p w:rsidR="004E63DF" w:rsidRPr="00C80BC2" w:rsidRDefault="004E63DF" w:rsidP="00736894">
      <w:pPr>
        <w:ind w:firstLine="0"/>
        <w:jc w:val="center"/>
        <w:rPr>
          <w:b/>
          <w:lang w:val="en-US"/>
        </w:rPr>
      </w:pPr>
    </w:p>
    <w:p w:rsidR="004E63DF" w:rsidRPr="00C80BC2" w:rsidRDefault="004E63DF" w:rsidP="00736894">
      <w:pPr>
        <w:ind w:firstLine="0"/>
        <w:jc w:val="center"/>
        <w:rPr>
          <w:b/>
          <w:lang w:val="en-US"/>
        </w:rPr>
      </w:pPr>
    </w:p>
    <w:p w:rsidR="004E63DF" w:rsidRPr="00C80BC2" w:rsidRDefault="004E63DF" w:rsidP="00736894">
      <w:pPr>
        <w:ind w:firstLine="0"/>
        <w:jc w:val="center"/>
        <w:rPr>
          <w:b/>
          <w:lang w:val="en-US"/>
        </w:rPr>
      </w:pPr>
    </w:p>
    <w:p w:rsidR="00F07758" w:rsidRPr="00C80BC2" w:rsidRDefault="00F07758" w:rsidP="00736894">
      <w:pPr>
        <w:ind w:firstLine="0"/>
        <w:jc w:val="center"/>
        <w:rPr>
          <w:b/>
          <w:lang w:val="en-US"/>
        </w:rPr>
        <w:sectPr w:rsidR="00F07758" w:rsidRPr="00C80BC2" w:rsidSect="000A03FB">
          <w:headerReference w:type="default" r:id="rId10"/>
          <w:footerReference w:type="default" r:id="rId11"/>
          <w:pgSz w:w="11906" w:h="16838"/>
          <w:pgMar w:top="1701" w:right="1134" w:bottom="1134" w:left="1701" w:header="709" w:footer="709" w:gutter="0"/>
          <w:cols w:space="708"/>
          <w:docGrid w:linePitch="360"/>
        </w:sectPr>
      </w:pPr>
    </w:p>
    <w:p w:rsidR="00473C28" w:rsidRDefault="00473C28" w:rsidP="00A44F60">
      <w:pPr>
        <w:pStyle w:val="Ttulo1"/>
        <w:jc w:val="center"/>
      </w:pPr>
      <w:commentRangeStart w:id="3"/>
      <w:r>
        <w:lastRenderedPageBreak/>
        <w:t>SUMÁRIO</w:t>
      </w:r>
      <w:commentRangeEnd w:id="3"/>
      <w:r w:rsidR="003C4A25">
        <w:rPr>
          <w:rStyle w:val="Refdecomentrio"/>
          <w:rFonts w:eastAsia="Calibri"/>
          <w:b w:val="0"/>
          <w:bCs w:val="0"/>
        </w:rPr>
        <w:commentReference w:id="3"/>
      </w:r>
    </w:p>
    <w:p w:rsidR="000C2E9F" w:rsidRPr="000C2E9F" w:rsidRDefault="00E63546">
      <w:pPr>
        <w:pStyle w:val="Sumrio1"/>
        <w:rPr>
          <w:rFonts w:asciiTheme="minorHAnsi" w:eastAsiaTheme="minorEastAsia" w:hAnsiTheme="minorHAnsi" w:cstheme="minorBidi"/>
          <w:b w:val="0"/>
          <w:sz w:val="22"/>
          <w:szCs w:val="22"/>
        </w:rPr>
      </w:pPr>
      <w:r w:rsidRPr="000C2E9F">
        <w:rPr>
          <w:b w:val="0"/>
        </w:rPr>
        <w:fldChar w:fldCharType="begin"/>
      </w:r>
      <w:r w:rsidR="004E63DF" w:rsidRPr="000C2E9F">
        <w:rPr>
          <w:b w:val="0"/>
        </w:rPr>
        <w:instrText xml:space="preserve"> TOC \o "1-1" \h \z \u \t "Título 2;1;Título 3;1;Título 4;1;Título 5;1" </w:instrText>
      </w:r>
      <w:r w:rsidRPr="000C2E9F">
        <w:rPr>
          <w:b w:val="0"/>
        </w:rPr>
        <w:fldChar w:fldCharType="separate"/>
      </w:r>
      <w:hyperlink w:anchor="_Toc278285941" w:history="1">
        <w:r w:rsidR="000C2E9F" w:rsidRPr="000C2E9F">
          <w:rPr>
            <w:rStyle w:val="Hyperlink"/>
            <w:b w:val="0"/>
          </w:rPr>
          <w:t>1 INTRODUÇÃO</w:t>
        </w:r>
        <w:r w:rsidR="000C2E9F" w:rsidRPr="000C2E9F">
          <w:rPr>
            <w:b w:val="0"/>
            <w:webHidden/>
          </w:rPr>
          <w:tab/>
        </w:r>
        <w:r w:rsidRPr="000C2E9F">
          <w:rPr>
            <w:b w:val="0"/>
            <w:webHidden/>
          </w:rPr>
          <w:fldChar w:fldCharType="begin"/>
        </w:r>
        <w:r w:rsidR="000C2E9F" w:rsidRPr="000C2E9F">
          <w:rPr>
            <w:b w:val="0"/>
            <w:webHidden/>
          </w:rPr>
          <w:instrText xml:space="preserve"> PAGEREF _Toc278285941 \h </w:instrText>
        </w:r>
        <w:r w:rsidRPr="000C2E9F">
          <w:rPr>
            <w:b w:val="0"/>
            <w:webHidden/>
          </w:rPr>
        </w:r>
        <w:r w:rsidRPr="000C2E9F">
          <w:rPr>
            <w:b w:val="0"/>
            <w:webHidden/>
          </w:rPr>
          <w:fldChar w:fldCharType="separate"/>
        </w:r>
        <w:r w:rsidR="00BD7594">
          <w:rPr>
            <w:b w:val="0"/>
            <w:webHidden/>
          </w:rPr>
          <w:t>14</w:t>
        </w:r>
        <w:r w:rsidRPr="000C2E9F">
          <w:rPr>
            <w:b w:val="0"/>
            <w:webHidden/>
          </w:rPr>
          <w:fldChar w:fldCharType="end"/>
        </w:r>
      </w:hyperlink>
    </w:p>
    <w:p w:rsidR="000C2E9F" w:rsidRPr="000C2E9F" w:rsidRDefault="003C4A25">
      <w:pPr>
        <w:pStyle w:val="Sumrio1"/>
        <w:rPr>
          <w:rFonts w:asciiTheme="minorHAnsi" w:eastAsiaTheme="minorEastAsia" w:hAnsiTheme="minorHAnsi" w:cstheme="minorBidi"/>
          <w:b w:val="0"/>
          <w:sz w:val="22"/>
          <w:szCs w:val="22"/>
        </w:rPr>
      </w:pPr>
      <w:hyperlink w:anchor="_Toc278285942" w:history="1">
        <w:r w:rsidR="000C2E9F" w:rsidRPr="000C2E9F">
          <w:rPr>
            <w:rStyle w:val="Hyperlink"/>
            <w:b w:val="0"/>
          </w:rPr>
          <w:t>1.1 OBJETIVOS</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_Toc278285942 \h </w:instrText>
        </w:r>
        <w:r w:rsidR="00E63546" w:rsidRPr="000C2E9F">
          <w:rPr>
            <w:b w:val="0"/>
            <w:webHidden/>
          </w:rPr>
        </w:r>
        <w:r w:rsidR="00E63546" w:rsidRPr="000C2E9F">
          <w:rPr>
            <w:b w:val="0"/>
            <w:webHidden/>
          </w:rPr>
          <w:fldChar w:fldCharType="separate"/>
        </w:r>
        <w:r w:rsidR="00BD7594">
          <w:rPr>
            <w:b w:val="0"/>
            <w:webHidden/>
          </w:rPr>
          <w:t>15</w:t>
        </w:r>
        <w:r w:rsidR="00E63546" w:rsidRPr="000C2E9F">
          <w:rPr>
            <w:b w:val="0"/>
            <w:webHidden/>
          </w:rPr>
          <w:fldChar w:fldCharType="end"/>
        </w:r>
      </w:hyperlink>
    </w:p>
    <w:p w:rsidR="000C2E9F" w:rsidRPr="000C2E9F" w:rsidRDefault="003C4A25">
      <w:pPr>
        <w:pStyle w:val="Sumrio1"/>
        <w:rPr>
          <w:rFonts w:asciiTheme="minorHAnsi" w:eastAsiaTheme="minorEastAsia" w:hAnsiTheme="minorHAnsi" w:cstheme="minorBidi"/>
          <w:b w:val="0"/>
          <w:sz w:val="22"/>
          <w:szCs w:val="22"/>
        </w:rPr>
      </w:pPr>
      <w:hyperlink w:anchor="_Toc278285943" w:history="1">
        <w:r w:rsidR="000C2E9F" w:rsidRPr="000C2E9F">
          <w:rPr>
            <w:rStyle w:val="Hyperlink"/>
            <w:b w:val="0"/>
          </w:rPr>
          <w:t>1.1.1 Objetivo Geral</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_Toc278285943 \h </w:instrText>
        </w:r>
        <w:r w:rsidR="00E63546" w:rsidRPr="000C2E9F">
          <w:rPr>
            <w:b w:val="0"/>
            <w:webHidden/>
          </w:rPr>
        </w:r>
        <w:r w:rsidR="00E63546" w:rsidRPr="000C2E9F">
          <w:rPr>
            <w:b w:val="0"/>
            <w:webHidden/>
          </w:rPr>
          <w:fldChar w:fldCharType="separate"/>
        </w:r>
        <w:r w:rsidR="00BD7594">
          <w:rPr>
            <w:b w:val="0"/>
            <w:webHidden/>
          </w:rPr>
          <w:t>15</w:t>
        </w:r>
        <w:r w:rsidR="00E63546" w:rsidRPr="000C2E9F">
          <w:rPr>
            <w:b w:val="0"/>
            <w:webHidden/>
          </w:rPr>
          <w:fldChar w:fldCharType="end"/>
        </w:r>
      </w:hyperlink>
    </w:p>
    <w:p w:rsidR="000C2E9F" w:rsidRPr="000C2E9F" w:rsidRDefault="003C4A25">
      <w:pPr>
        <w:pStyle w:val="Sumrio1"/>
        <w:rPr>
          <w:rFonts w:asciiTheme="minorHAnsi" w:eastAsiaTheme="minorEastAsia" w:hAnsiTheme="minorHAnsi" w:cstheme="minorBidi"/>
          <w:b w:val="0"/>
          <w:sz w:val="22"/>
          <w:szCs w:val="22"/>
        </w:rPr>
      </w:pPr>
      <w:hyperlink w:anchor="_Toc278285944" w:history="1">
        <w:r w:rsidR="000C2E9F" w:rsidRPr="000C2E9F">
          <w:rPr>
            <w:rStyle w:val="Hyperlink"/>
            <w:b w:val="0"/>
          </w:rPr>
          <w:t>1.1.2 Objetivo Específico</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_Toc278285944 \h </w:instrText>
        </w:r>
        <w:r w:rsidR="00E63546" w:rsidRPr="000C2E9F">
          <w:rPr>
            <w:b w:val="0"/>
            <w:webHidden/>
          </w:rPr>
        </w:r>
        <w:r w:rsidR="00E63546" w:rsidRPr="000C2E9F">
          <w:rPr>
            <w:b w:val="0"/>
            <w:webHidden/>
          </w:rPr>
          <w:fldChar w:fldCharType="separate"/>
        </w:r>
        <w:r w:rsidR="00BD7594">
          <w:rPr>
            <w:b w:val="0"/>
            <w:webHidden/>
          </w:rPr>
          <w:t>15</w:t>
        </w:r>
        <w:r w:rsidR="00E63546" w:rsidRPr="000C2E9F">
          <w:rPr>
            <w:b w:val="0"/>
            <w:webHidden/>
          </w:rPr>
          <w:fldChar w:fldCharType="end"/>
        </w:r>
      </w:hyperlink>
    </w:p>
    <w:p w:rsidR="000C2E9F" w:rsidRPr="000C2E9F" w:rsidRDefault="003C4A25">
      <w:pPr>
        <w:pStyle w:val="Sumrio1"/>
        <w:rPr>
          <w:rFonts w:asciiTheme="minorHAnsi" w:eastAsiaTheme="minorEastAsia" w:hAnsiTheme="minorHAnsi" w:cstheme="minorBidi"/>
          <w:b w:val="0"/>
          <w:sz w:val="22"/>
          <w:szCs w:val="22"/>
        </w:rPr>
      </w:pPr>
      <w:hyperlink w:anchor="_Toc278285945" w:history="1">
        <w:r w:rsidR="000C2E9F" w:rsidRPr="000C2E9F">
          <w:rPr>
            <w:rStyle w:val="Hyperlink"/>
            <w:b w:val="0"/>
          </w:rPr>
          <w:t>1.2 METODOLOGIA</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_Toc278285945 \h </w:instrText>
        </w:r>
        <w:r w:rsidR="00E63546" w:rsidRPr="000C2E9F">
          <w:rPr>
            <w:b w:val="0"/>
            <w:webHidden/>
          </w:rPr>
        </w:r>
        <w:r w:rsidR="00E63546" w:rsidRPr="000C2E9F">
          <w:rPr>
            <w:b w:val="0"/>
            <w:webHidden/>
          </w:rPr>
          <w:fldChar w:fldCharType="separate"/>
        </w:r>
        <w:r w:rsidR="00BD7594">
          <w:rPr>
            <w:b w:val="0"/>
            <w:webHidden/>
          </w:rPr>
          <w:t>15</w:t>
        </w:r>
        <w:r w:rsidR="00E63546" w:rsidRPr="000C2E9F">
          <w:rPr>
            <w:b w:val="0"/>
            <w:webHidden/>
          </w:rPr>
          <w:fldChar w:fldCharType="end"/>
        </w:r>
      </w:hyperlink>
    </w:p>
    <w:p w:rsidR="000C2E9F" w:rsidRPr="000C2E9F" w:rsidRDefault="003C4A25">
      <w:pPr>
        <w:pStyle w:val="Sumrio1"/>
        <w:rPr>
          <w:rFonts w:asciiTheme="minorHAnsi" w:eastAsiaTheme="minorEastAsia" w:hAnsiTheme="minorHAnsi" w:cstheme="minorBidi"/>
          <w:b w:val="0"/>
          <w:sz w:val="22"/>
          <w:szCs w:val="22"/>
        </w:rPr>
      </w:pPr>
      <w:hyperlink w:anchor="_Toc278285946" w:history="1">
        <w:r w:rsidR="000C2E9F" w:rsidRPr="000C2E9F">
          <w:rPr>
            <w:rStyle w:val="Hyperlink"/>
            <w:b w:val="0"/>
          </w:rPr>
          <w:t>1.3 ESTRUTURAÇÃO DO TRABALHO</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_Toc278285946 \h </w:instrText>
        </w:r>
        <w:r w:rsidR="00E63546" w:rsidRPr="000C2E9F">
          <w:rPr>
            <w:b w:val="0"/>
            <w:webHidden/>
          </w:rPr>
        </w:r>
        <w:r w:rsidR="00E63546" w:rsidRPr="000C2E9F">
          <w:rPr>
            <w:b w:val="0"/>
            <w:webHidden/>
          </w:rPr>
          <w:fldChar w:fldCharType="separate"/>
        </w:r>
        <w:r w:rsidR="00BD7594">
          <w:rPr>
            <w:b w:val="0"/>
            <w:webHidden/>
          </w:rPr>
          <w:t>16</w:t>
        </w:r>
        <w:r w:rsidR="00E63546" w:rsidRPr="000C2E9F">
          <w:rPr>
            <w:b w:val="0"/>
            <w:webHidden/>
          </w:rPr>
          <w:fldChar w:fldCharType="end"/>
        </w:r>
      </w:hyperlink>
    </w:p>
    <w:p w:rsidR="000C2E9F" w:rsidRDefault="000C2E9F">
      <w:pPr>
        <w:pStyle w:val="Sumrio1"/>
        <w:rPr>
          <w:rStyle w:val="Hyperlink"/>
          <w:b w:val="0"/>
        </w:rPr>
      </w:pPr>
    </w:p>
    <w:p w:rsidR="000C2E9F" w:rsidRPr="000C2E9F" w:rsidRDefault="003C4A25">
      <w:pPr>
        <w:pStyle w:val="Sumrio1"/>
        <w:rPr>
          <w:rFonts w:asciiTheme="minorHAnsi" w:eastAsiaTheme="minorEastAsia" w:hAnsiTheme="minorHAnsi" w:cstheme="minorBidi"/>
          <w:b w:val="0"/>
          <w:sz w:val="22"/>
          <w:szCs w:val="22"/>
        </w:rPr>
      </w:pPr>
      <w:hyperlink w:anchor="_Toc278285947" w:history="1">
        <w:r w:rsidR="000C2E9F" w:rsidRPr="000C2E9F">
          <w:rPr>
            <w:rStyle w:val="Hyperlink"/>
            <w:b w:val="0"/>
          </w:rPr>
          <w:t>2 REPRESENTAÇÃO DE IMAGENS E TEXTOS EM UM COMPUTADOR</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_Toc278285947 \h </w:instrText>
        </w:r>
        <w:r w:rsidR="00E63546" w:rsidRPr="000C2E9F">
          <w:rPr>
            <w:b w:val="0"/>
            <w:webHidden/>
          </w:rPr>
        </w:r>
        <w:r w:rsidR="00E63546" w:rsidRPr="000C2E9F">
          <w:rPr>
            <w:b w:val="0"/>
            <w:webHidden/>
          </w:rPr>
          <w:fldChar w:fldCharType="separate"/>
        </w:r>
        <w:r w:rsidR="00BD7594">
          <w:rPr>
            <w:b w:val="0"/>
            <w:webHidden/>
          </w:rPr>
          <w:t>17</w:t>
        </w:r>
        <w:r w:rsidR="00E63546" w:rsidRPr="000C2E9F">
          <w:rPr>
            <w:b w:val="0"/>
            <w:webHidden/>
          </w:rPr>
          <w:fldChar w:fldCharType="end"/>
        </w:r>
      </w:hyperlink>
    </w:p>
    <w:p w:rsidR="000C2E9F" w:rsidRPr="000C2E9F" w:rsidRDefault="003C4A25">
      <w:pPr>
        <w:pStyle w:val="Sumrio1"/>
        <w:rPr>
          <w:rFonts w:asciiTheme="minorHAnsi" w:eastAsiaTheme="minorEastAsia" w:hAnsiTheme="minorHAnsi" w:cstheme="minorBidi"/>
          <w:b w:val="0"/>
          <w:sz w:val="22"/>
          <w:szCs w:val="22"/>
        </w:rPr>
      </w:pPr>
      <w:hyperlink w:anchor="_Toc278285948" w:history="1">
        <w:r w:rsidR="000C2E9F" w:rsidRPr="000C2E9F">
          <w:rPr>
            <w:rStyle w:val="Hyperlink"/>
            <w:b w:val="0"/>
          </w:rPr>
          <w:t>2.1 REPRESENTAÇÃO DE TEXTO</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_Toc278285948 \h </w:instrText>
        </w:r>
        <w:r w:rsidR="00E63546" w:rsidRPr="000C2E9F">
          <w:rPr>
            <w:b w:val="0"/>
            <w:webHidden/>
          </w:rPr>
        </w:r>
        <w:r w:rsidR="00E63546" w:rsidRPr="000C2E9F">
          <w:rPr>
            <w:b w:val="0"/>
            <w:webHidden/>
          </w:rPr>
          <w:fldChar w:fldCharType="separate"/>
        </w:r>
        <w:r w:rsidR="00BD7594">
          <w:rPr>
            <w:b w:val="0"/>
            <w:webHidden/>
          </w:rPr>
          <w:t>17</w:t>
        </w:r>
        <w:r w:rsidR="00E63546" w:rsidRPr="000C2E9F">
          <w:rPr>
            <w:b w:val="0"/>
            <w:webHidden/>
          </w:rPr>
          <w:fldChar w:fldCharType="end"/>
        </w:r>
      </w:hyperlink>
    </w:p>
    <w:p w:rsidR="000C2E9F" w:rsidRPr="000C2E9F" w:rsidRDefault="003C4A25">
      <w:pPr>
        <w:pStyle w:val="Sumrio1"/>
        <w:rPr>
          <w:rFonts w:asciiTheme="minorHAnsi" w:eastAsiaTheme="minorEastAsia" w:hAnsiTheme="minorHAnsi" w:cstheme="minorBidi"/>
          <w:b w:val="0"/>
          <w:sz w:val="22"/>
          <w:szCs w:val="22"/>
        </w:rPr>
      </w:pPr>
      <w:hyperlink w:anchor="_Toc278285949" w:history="1">
        <w:r w:rsidR="000C2E9F" w:rsidRPr="000C2E9F">
          <w:rPr>
            <w:rStyle w:val="Hyperlink"/>
            <w:b w:val="0"/>
          </w:rPr>
          <w:t>2.2 REPRESENTAÇÃO DE IMAGENS</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_Toc278285949 \h </w:instrText>
        </w:r>
        <w:r w:rsidR="00E63546" w:rsidRPr="000C2E9F">
          <w:rPr>
            <w:b w:val="0"/>
            <w:webHidden/>
          </w:rPr>
        </w:r>
        <w:r w:rsidR="00E63546" w:rsidRPr="000C2E9F">
          <w:rPr>
            <w:b w:val="0"/>
            <w:webHidden/>
          </w:rPr>
          <w:fldChar w:fldCharType="separate"/>
        </w:r>
        <w:r w:rsidR="00BD7594">
          <w:rPr>
            <w:b w:val="0"/>
            <w:webHidden/>
          </w:rPr>
          <w:t>18</w:t>
        </w:r>
        <w:r w:rsidR="00E63546" w:rsidRPr="000C2E9F">
          <w:rPr>
            <w:b w:val="0"/>
            <w:webHidden/>
          </w:rPr>
          <w:fldChar w:fldCharType="end"/>
        </w:r>
      </w:hyperlink>
    </w:p>
    <w:p w:rsidR="000C2E9F" w:rsidRPr="000C2E9F" w:rsidRDefault="003C4A25">
      <w:pPr>
        <w:pStyle w:val="Sumrio1"/>
        <w:rPr>
          <w:rFonts w:asciiTheme="minorHAnsi" w:eastAsiaTheme="minorEastAsia" w:hAnsiTheme="minorHAnsi" w:cstheme="minorBidi"/>
          <w:b w:val="0"/>
          <w:sz w:val="22"/>
          <w:szCs w:val="22"/>
        </w:rPr>
      </w:pPr>
      <w:hyperlink w:anchor="_Toc278285950" w:history="1">
        <w:r w:rsidR="000C2E9F" w:rsidRPr="000C2E9F">
          <w:rPr>
            <w:rStyle w:val="Hyperlink"/>
            <w:b w:val="0"/>
          </w:rPr>
          <w:t>2.2.1 Processo de Digitalização de Imagem</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_Toc278285950 \h </w:instrText>
        </w:r>
        <w:r w:rsidR="00E63546" w:rsidRPr="000C2E9F">
          <w:rPr>
            <w:b w:val="0"/>
            <w:webHidden/>
          </w:rPr>
        </w:r>
        <w:r w:rsidR="00E63546" w:rsidRPr="000C2E9F">
          <w:rPr>
            <w:b w:val="0"/>
            <w:webHidden/>
          </w:rPr>
          <w:fldChar w:fldCharType="separate"/>
        </w:r>
        <w:r w:rsidR="00BD7594">
          <w:rPr>
            <w:b w:val="0"/>
            <w:webHidden/>
          </w:rPr>
          <w:t>19</w:t>
        </w:r>
        <w:r w:rsidR="00E63546" w:rsidRPr="000C2E9F">
          <w:rPr>
            <w:b w:val="0"/>
            <w:webHidden/>
          </w:rPr>
          <w:fldChar w:fldCharType="end"/>
        </w:r>
      </w:hyperlink>
    </w:p>
    <w:p w:rsidR="000C2E9F" w:rsidRPr="000C2E9F" w:rsidRDefault="003C4A25">
      <w:pPr>
        <w:pStyle w:val="Sumrio1"/>
        <w:rPr>
          <w:rFonts w:asciiTheme="minorHAnsi" w:eastAsiaTheme="minorEastAsia" w:hAnsiTheme="minorHAnsi" w:cstheme="minorBidi"/>
          <w:b w:val="0"/>
          <w:sz w:val="22"/>
          <w:szCs w:val="22"/>
        </w:rPr>
      </w:pPr>
      <w:hyperlink w:anchor="_Toc278285951" w:history="1">
        <w:r w:rsidR="000C2E9F" w:rsidRPr="000C2E9F">
          <w:rPr>
            <w:rStyle w:val="Hyperlink"/>
            <w:b w:val="0"/>
          </w:rPr>
          <w:t>2.2.2 Imagens Digitais</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_Toc278285951 \h </w:instrText>
        </w:r>
        <w:r w:rsidR="00E63546" w:rsidRPr="000C2E9F">
          <w:rPr>
            <w:b w:val="0"/>
            <w:webHidden/>
          </w:rPr>
        </w:r>
        <w:r w:rsidR="00E63546" w:rsidRPr="000C2E9F">
          <w:rPr>
            <w:b w:val="0"/>
            <w:webHidden/>
          </w:rPr>
          <w:fldChar w:fldCharType="separate"/>
        </w:r>
        <w:r w:rsidR="00BD7594">
          <w:rPr>
            <w:b w:val="0"/>
            <w:webHidden/>
          </w:rPr>
          <w:t>20</w:t>
        </w:r>
        <w:r w:rsidR="00E63546" w:rsidRPr="000C2E9F">
          <w:rPr>
            <w:b w:val="0"/>
            <w:webHidden/>
          </w:rPr>
          <w:fldChar w:fldCharType="end"/>
        </w:r>
      </w:hyperlink>
    </w:p>
    <w:p w:rsidR="000C2E9F" w:rsidRDefault="000C2E9F">
      <w:pPr>
        <w:pStyle w:val="Sumrio1"/>
        <w:rPr>
          <w:rStyle w:val="Hyperlink"/>
          <w:b w:val="0"/>
        </w:rPr>
      </w:pPr>
    </w:p>
    <w:p w:rsidR="000C2E9F" w:rsidRPr="000C2E9F" w:rsidRDefault="003C4A25">
      <w:pPr>
        <w:pStyle w:val="Sumrio1"/>
        <w:rPr>
          <w:rFonts w:asciiTheme="minorHAnsi" w:eastAsiaTheme="minorEastAsia" w:hAnsiTheme="minorHAnsi" w:cstheme="minorBidi"/>
          <w:b w:val="0"/>
          <w:sz w:val="22"/>
          <w:szCs w:val="22"/>
        </w:rPr>
      </w:pPr>
      <w:hyperlink w:anchor="_Toc278285952" w:history="1">
        <w:r w:rsidR="000C2E9F" w:rsidRPr="000C2E9F">
          <w:rPr>
            <w:rStyle w:val="Hyperlink"/>
            <w:b w:val="0"/>
          </w:rPr>
          <w:t>3 CRIPTOGRAFIA</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_Toc278285952 \h </w:instrText>
        </w:r>
        <w:r w:rsidR="00E63546" w:rsidRPr="000C2E9F">
          <w:rPr>
            <w:b w:val="0"/>
            <w:webHidden/>
          </w:rPr>
        </w:r>
        <w:r w:rsidR="00E63546" w:rsidRPr="000C2E9F">
          <w:rPr>
            <w:b w:val="0"/>
            <w:webHidden/>
          </w:rPr>
          <w:fldChar w:fldCharType="separate"/>
        </w:r>
        <w:r w:rsidR="00BD7594">
          <w:rPr>
            <w:b w:val="0"/>
            <w:webHidden/>
          </w:rPr>
          <w:t>22</w:t>
        </w:r>
        <w:r w:rsidR="00E63546" w:rsidRPr="000C2E9F">
          <w:rPr>
            <w:b w:val="0"/>
            <w:webHidden/>
          </w:rPr>
          <w:fldChar w:fldCharType="end"/>
        </w:r>
      </w:hyperlink>
    </w:p>
    <w:p w:rsidR="000C2E9F" w:rsidRPr="000C2E9F" w:rsidRDefault="003C4A25">
      <w:pPr>
        <w:pStyle w:val="Sumrio1"/>
        <w:rPr>
          <w:rFonts w:asciiTheme="minorHAnsi" w:eastAsiaTheme="minorEastAsia" w:hAnsiTheme="minorHAnsi" w:cstheme="minorBidi"/>
          <w:b w:val="0"/>
          <w:sz w:val="22"/>
          <w:szCs w:val="22"/>
        </w:rPr>
      </w:pPr>
      <w:hyperlink w:anchor="_Toc278285953" w:history="1">
        <w:r w:rsidR="000C2E9F" w:rsidRPr="000C2E9F">
          <w:rPr>
            <w:rStyle w:val="Hyperlink"/>
            <w:b w:val="0"/>
          </w:rPr>
          <w:t>3.1 OBJETIVOS DA CRIPTOGRAFIA</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_Toc278285953 \h </w:instrText>
        </w:r>
        <w:r w:rsidR="00E63546" w:rsidRPr="000C2E9F">
          <w:rPr>
            <w:b w:val="0"/>
            <w:webHidden/>
          </w:rPr>
        </w:r>
        <w:r w:rsidR="00E63546" w:rsidRPr="000C2E9F">
          <w:rPr>
            <w:b w:val="0"/>
            <w:webHidden/>
          </w:rPr>
          <w:fldChar w:fldCharType="separate"/>
        </w:r>
        <w:r w:rsidR="00BD7594">
          <w:rPr>
            <w:b w:val="0"/>
            <w:webHidden/>
          </w:rPr>
          <w:t>22</w:t>
        </w:r>
        <w:r w:rsidR="00E63546" w:rsidRPr="000C2E9F">
          <w:rPr>
            <w:b w:val="0"/>
            <w:webHidden/>
          </w:rPr>
          <w:fldChar w:fldCharType="end"/>
        </w:r>
      </w:hyperlink>
    </w:p>
    <w:p w:rsidR="000C2E9F" w:rsidRPr="000C2E9F" w:rsidRDefault="003C4A25">
      <w:pPr>
        <w:pStyle w:val="Sumrio1"/>
        <w:rPr>
          <w:rFonts w:asciiTheme="minorHAnsi" w:eastAsiaTheme="minorEastAsia" w:hAnsiTheme="minorHAnsi" w:cstheme="minorBidi"/>
          <w:b w:val="0"/>
          <w:sz w:val="22"/>
          <w:szCs w:val="22"/>
        </w:rPr>
      </w:pPr>
      <w:hyperlink w:anchor="_Toc278285954" w:history="1">
        <w:r w:rsidR="000C2E9F" w:rsidRPr="000C2E9F">
          <w:rPr>
            <w:rStyle w:val="Hyperlink"/>
            <w:b w:val="0"/>
          </w:rPr>
          <w:t>3.3 MODELO DE UM SISTEMA CRIPTOGRÁFICO DE CHAVE SIMÉTRICA</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_Toc278285954 \h </w:instrText>
        </w:r>
        <w:r w:rsidR="00E63546" w:rsidRPr="000C2E9F">
          <w:rPr>
            <w:b w:val="0"/>
            <w:webHidden/>
          </w:rPr>
        </w:r>
        <w:r w:rsidR="00E63546" w:rsidRPr="000C2E9F">
          <w:rPr>
            <w:b w:val="0"/>
            <w:webHidden/>
          </w:rPr>
          <w:fldChar w:fldCharType="separate"/>
        </w:r>
        <w:r w:rsidR="00BD7594">
          <w:rPr>
            <w:b w:val="0"/>
            <w:webHidden/>
          </w:rPr>
          <w:t>23</w:t>
        </w:r>
        <w:r w:rsidR="00E63546" w:rsidRPr="000C2E9F">
          <w:rPr>
            <w:b w:val="0"/>
            <w:webHidden/>
          </w:rPr>
          <w:fldChar w:fldCharType="end"/>
        </w:r>
      </w:hyperlink>
    </w:p>
    <w:p w:rsidR="000C2E9F" w:rsidRPr="000C2E9F" w:rsidRDefault="003C4A25">
      <w:pPr>
        <w:pStyle w:val="Sumrio1"/>
        <w:rPr>
          <w:rFonts w:asciiTheme="minorHAnsi" w:eastAsiaTheme="minorEastAsia" w:hAnsiTheme="minorHAnsi" w:cstheme="minorBidi"/>
          <w:b w:val="0"/>
          <w:sz w:val="22"/>
          <w:szCs w:val="22"/>
        </w:rPr>
      </w:pPr>
      <w:hyperlink w:anchor="_Toc278285955" w:history="1">
        <w:r w:rsidR="000C2E9F" w:rsidRPr="000C2E9F">
          <w:rPr>
            <w:rStyle w:val="Hyperlink"/>
            <w:b w:val="0"/>
          </w:rPr>
          <w:t>3.4 MÉTODOS DE CRIPTOGRAFIA DE CHAVE SIMÉTRICA</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_Toc278285955 \h </w:instrText>
        </w:r>
        <w:r w:rsidR="00E63546" w:rsidRPr="000C2E9F">
          <w:rPr>
            <w:b w:val="0"/>
            <w:webHidden/>
          </w:rPr>
        </w:r>
        <w:r w:rsidR="00E63546" w:rsidRPr="000C2E9F">
          <w:rPr>
            <w:b w:val="0"/>
            <w:webHidden/>
          </w:rPr>
          <w:fldChar w:fldCharType="separate"/>
        </w:r>
        <w:r w:rsidR="00BD7594">
          <w:rPr>
            <w:b w:val="0"/>
            <w:webHidden/>
          </w:rPr>
          <w:t>24</w:t>
        </w:r>
        <w:r w:rsidR="00E63546" w:rsidRPr="000C2E9F">
          <w:rPr>
            <w:b w:val="0"/>
            <w:webHidden/>
          </w:rPr>
          <w:fldChar w:fldCharType="end"/>
        </w:r>
      </w:hyperlink>
    </w:p>
    <w:p w:rsidR="000C2E9F" w:rsidRPr="000C2E9F" w:rsidRDefault="003C4A25">
      <w:pPr>
        <w:pStyle w:val="Sumrio1"/>
        <w:rPr>
          <w:rFonts w:asciiTheme="minorHAnsi" w:eastAsiaTheme="minorEastAsia" w:hAnsiTheme="minorHAnsi" w:cstheme="minorBidi"/>
          <w:b w:val="0"/>
          <w:sz w:val="22"/>
          <w:szCs w:val="22"/>
        </w:rPr>
      </w:pPr>
      <w:hyperlink w:anchor="_Toc278285956" w:history="1">
        <w:r w:rsidR="000C2E9F" w:rsidRPr="000C2E9F">
          <w:rPr>
            <w:rStyle w:val="Hyperlink"/>
            <w:b w:val="0"/>
          </w:rPr>
          <w:t>3.4.1 Técnica de Substituição</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_Toc278285956 \h </w:instrText>
        </w:r>
        <w:r w:rsidR="00E63546" w:rsidRPr="000C2E9F">
          <w:rPr>
            <w:b w:val="0"/>
            <w:webHidden/>
          </w:rPr>
        </w:r>
        <w:r w:rsidR="00E63546" w:rsidRPr="000C2E9F">
          <w:rPr>
            <w:b w:val="0"/>
            <w:webHidden/>
          </w:rPr>
          <w:fldChar w:fldCharType="separate"/>
        </w:r>
        <w:r w:rsidR="00BD7594">
          <w:rPr>
            <w:b w:val="0"/>
            <w:webHidden/>
          </w:rPr>
          <w:t>24</w:t>
        </w:r>
        <w:r w:rsidR="00E63546" w:rsidRPr="000C2E9F">
          <w:rPr>
            <w:b w:val="0"/>
            <w:webHidden/>
          </w:rPr>
          <w:fldChar w:fldCharType="end"/>
        </w:r>
      </w:hyperlink>
    </w:p>
    <w:p w:rsidR="000C2E9F" w:rsidRPr="000C2E9F" w:rsidRDefault="003C4A25">
      <w:pPr>
        <w:pStyle w:val="Sumrio1"/>
        <w:rPr>
          <w:rFonts w:asciiTheme="minorHAnsi" w:eastAsiaTheme="minorEastAsia" w:hAnsiTheme="minorHAnsi" w:cstheme="minorBidi"/>
          <w:b w:val="0"/>
          <w:sz w:val="22"/>
          <w:szCs w:val="22"/>
        </w:rPr>
      </w:pPr>
      <w:hyperlink w:anchor="_Toc278285957" w:history="1">
        <w:r w:rsidR="000C2E9F" w:rsidRPr="000C2E9F">
          <w:rPr>
            <w:rStyle w:val="Hyperlink"/>
            <w:b w:val="0"/>
          </w:rPr>
          <w:t>3.4.2 Cifra de Transposição</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_Toc278285957 \h </w:instrText>
        </w:r>
        <w:r w:rsidR="00E63546" w:rsidRPr="000C2E9F">
          <w:rPr>
            <w:b w:val="0"/>
            <w:webHidden/>
          </w:rPr>
        </w:r>
        <w:r w:rsidR="00E63546" w:rsidRPr="000C2E9F">
          <w:rPr>
            <w:b w:val="0"/>
            <w:webHidden/>
          </w:rPr>
          <w:fldChar w:fldCharType="separate"/>
        </w:r>
        <w:r w:rsidR="00BD7594">
          <w:rPr>
            <w:b w:val="0"/>
            <w:webHidden/>
          </w:rPr>
          <w:t>25</w:t>
        </w:r>
        <w:r w:rsidR="00E63546" w:rsidRPr="000C2E9F">
          <w:rPr>
            <w:b w:val="0"/>
            <w:webHidden/>
          </w:rPr>
          <w:fldChar w:fldCharType="end"/>
        </w:r>
      </w:hyperlink>
    </w:p>
    <w:p w:rsidR="000C2E9F" w:rsidRPr="000C2E9F" w:rsidRDefault="003C4A25">
      <w:pPr>
        <w:pStyle w:val="Sumrio1"/>
        <w:rPr>
          <w:rFonts w:asciiTheme="minorHAnsi" w:eastAsiaTheme="minorEastAsia" w:hAnsiTheme="minorHAnsi" w:cstheme="minorBidi"/>
          <w:b w:val="0"/>
          <w:sz w:val="22"/>
          <w:szCs w:val="22"/>
        </w:rPr>
      </w:pPr>
      <w:hyperlink w:anchor="_Toc278285958" w:history="1">
        <w:r w:rsidR="000C2E9F" w:rsidRPr="000C2E9F">
          <w:rPr>
            <w:rStyle w:val="Hyperlink"/>
            <w:b w:val="0"/>
          </w:rPr>
          <w:t>3.4.3 Principais Algoritmos de Criptografia de Chave Simétrica</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_Toc278285958 \h </w:instrText>
        </w:r>
        <w:r w:rsidR="00E63546" w:rsidRPr="000C2E9F">
          <w:rPr>
            <w:b w:val="0"/>
            <w:webHidden/>
          </w:rPr>
        </w:r>
        <w:r w:rsidR="00E63546" w:rsidRPr="000C2E9F">
          <w:rPr>
            <w:b w:val="0"/>
            <w:webHidden/>
          </w:rPr>
          <w:fldChar w:fldCharType="separate"/>
        </w:r>
        <w:r w:rsidR="00BD7594">
          <w:rPr>
            <w:b w:val="0"/>
            <w:webHidden/>
          </w:rPr>
          <w:t>26</w:t>
        </w:r>
        <w:r w:rsidR="00E63546" w:rsidRPr="000C2E9F">
          <w:rPr>
            <w:b w:val="0"/>
            <w:webHidden/>
          </w:rPr>
          <w:fldChar w:fldCharType="end"/>
        </w:r>
      </w:hyperlink>
    </w:p>
    <w:p w:rsidR="000C2E9F" w:rsidRPr="000C2E9F" w:rsidRDefault="003C4A25">
      <w:pPr>
        <w:pStyle w:val="Sumrio1"/>
        <w:rPr>
          <w:rFonts w:asciiTheme="minorHAnsi" w:eastAsiaTheme="minorEastAsia" w:hAnsiTheme="minorHAnsi" w:cstheme="minorBidi"/>
          <w:b w:val="0"/>
          <w:sz w:val="22"/>
          <w:szCs w:val="22"/>
        </w:rPr>
      </w:pPr>
      <w:hyperlink w:anchor="_Toc278285959" w:history="1">
        <w:r w:rsidR="000C2E9F" w:rsidRPr="000C2E9F">
          <w:rPr>
            <w:rStyle w:val="Hyperlink"/>
            <w:b w:val="0"/>
          </w:rPr>
          <w:t>3.4.3.1 Data Encryption Standard (DES)</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_Toc278285959 \h </w:instrText>
        </w:r>
        <w:r w:rsidR="00E63546" w:rsidRPr="000C2E9F">
          <w:rPr>
            <w:b w:val="0"/>
            <w:webHidden/>
          </w:rPr>
        </w:r>
        <w:r w:rsidR="00E63546" w:rsidRPr="000C2E9F">
          <w:rPr>
            <w:b w:val="0"/>
            <w:webHidden/>
          </w:rPr>
          <w:fldChar w:fldCharType="separate"/>
        </w:r>
        <w:r w:rsidR="00BD7594">
          <w:rPr>
            <w:b w:val="0"/>
            <w:webHidden/>
          </w:rPr>
          <w:t>27</w:t>
        </w:r>
        <w:r w:rsidR="00E63546" w:rsidRPr="000C2E9F">
          <w:rPr>
            <w:b w:val="0"/>
            <w:webHidden/>
          </w:rPr>
          <w:fldChar w:fldCharType="end"/>
        </w:r>
      </w:hyperlink>
    </w:p>
    <w:p w:rsidR="000C2E9F" w:rsidRPr="000C2E9F" w:rsidRDefault="003C4A25">
      <w:pPr>
        <w:pStyle w:val="Sumrio1"/>
        <w:rPr>
          <w:rFonts w:asciiTheme="minorHAnsi" w:eastAsiaTheme="minorEastAsia" w:hAnsiTheme="minorHAnsi" w:cstheme="minorBidi"/>
          <w:b w:val="0"/>
          <w:sz w:val="22"/>
          <w:szCs w:val="22"/>
        </w:rPr>
      </w:pPr>
      <w:hyperlink w:anchor="_Toc278285960" w:history="1">
        <w:r w:rsidR="000C2E9F" w:rsidRPr="000C2E9F">
          <w:rPr>
            <w:rStyle w:val="Hyperlink"/>
            <w:b w:val="0"/>
          </w:rPr>
          <w:t>3.4.3.3 Advanced Encryption Standard (AES)</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_Toc278285960 \h </w:instrText>
        </w:r>
        <w:r w:rsidR="00E63546" w:rsidRPr="000C2E9F">
          <w:rPr>
            <w:b w:val="0"/>
            <w:webHidden/>
          </w:rPr>
        </w:r>
        <w:r w:rsidR="00E63546" w:rsidRPr="000C2E9F">
          <w:rPr>
            <w:b w:val="0"/>
            <w:webHidden/>
          </w:rPr>
          <w:fldChar w:fldCharType="separate"/>
        </w:r>
        <w:r w:rsidR="00BD7594">
          <w:rPr>
            <w:b w:val="0"/>
            <w:webHidden/>
          </w:rPr>
          <w:t>29</w:t>
        </w:r>
        <w:r w:rsidR="00E63546" w:rsidRPr="000C2E9F">
          <w:rPr>
            <w:b w:val="0"/>
            <w:webHidden/>
          </w:rPr>
          <w:fldChar w:fldCharType="end"/>
        </w:r>
      </w:hyperlink>
    </w:p>
    <w:p w:rsidR="000C2E9F" w:rsidRPr="000C2E9F" w:rsidRDefault="003C4A25">
      <w:pPr>
        <w:pStyle w:val="Sumrio1"/>
        <w:rPr>
          <w:rFonts w:asciiTheme="minorHAnsi" w:eastAsiaTheme="minorEastAsia" w:hAnsiTheme="minorHAnsi" w:cstheme="minorBidi"/>
          <w:b w:val="0"/>
          <w:sz w:val="22"/>
          <w:szCs w:val="22"/>
        </w:rPr>
      </w:pPr>
      <w:hyperlink w:anchor="_Toc278285961" w:history="1">
        <w:r w:rsidR="000C2E9F" w:rsidRPr="000C2E9F">
          <w:rPr>
            <w:rStyle w:val="Hyperlink"/>
            <w:b w:val="0"/>
          </w:rPr>
          <w:t>3.5 MODELO DE UM SISTEMA CRIPTOGRÁFICO DE CHAVE ASSIMÉTRICA</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_Toc278285961 \h </w:instrText>
        </w:r>
        <w:r w:rsidR="00E63546" w:rsidRPr="000C2E9F">
          <w:rPr>
            <w:b w:val="0"/>
            <w:webHidden/>
          </w:rPr>
        </w:r>
        <w:r w:rsidR="00E63546" w:rsidRPr="000C2E9F">
          <w:rPr>
            <w:b w:val="0"/>
            <w:webHidden/>
          </w:rPr>
          <w:fldChar w:fldCharType="separate"/>
        </w:r>
        <w:r w:rsidR="00BD7594">
          <w:rPr>
            <w:b w:val="0"/>
            <w:webHidden/>
          </w:rPr>
          <w:t>32</w:t>
        </w:r>
        <w:r w:rsidR="00E63546" w:rsidRPr="000C2E9F">
          <w:rPr>
            <w:b w:val="0"/>
            <w:webHidden/>
          </w:rPr>
          <w:fldChar w:fldCharType="end"/>
        </w:r>
      </w:hyperlink>
    </w:p>
    <w:p w:rsidR="000C2E9F" w:rsidRPr="000C2E9F" w:rsidRDefault="003C4A25">
      <w:pPr>
        <w:pStyle w:val="Sumrio1"/>
        <w:rPr>
          <w:rFonts w:asciiTheme="minorHAnsi" w:eastAsiaTheme="minorEastAsia" w:hAnsiTheme="minorHAnsi" w:cstheme="minorBidi"/>
          <w:b w:val="0"/>
          <w:sz w:val="22"/>
          <w:szCs w:val="22"/>
        </w:rPr>
      </w:pPr>
      <w:hyperlink w:anchor="_Toc278285962" w:history="1">
        <w:r w:rsidR="000C2E9F" w:rsidRPr="000C2E9F">
          <w:rPr>
            <w:rStyle w:val="Hyperlink"/>
            <w:b w:val="0"/>
          </w:rPr>
          <w:t>3.6 MÉTODOS DE CRIPTOGRAFIA DE CHAVE ASSIMÉTRICA</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_Toc278285962 \h </w:instrText>
        </w:r>
        <w:r w:rsidR="00E63546" w:rsidRPr="000C2E9F">
          <w:rPr>
            <w:b w:val="0"/>
            <w:webHidden/>
          </w:rPr>
        </w:r>
        <w:r w:rsidR="00E63546" w:rsidRPr="000C2E9F">
          <w:rPr>
            <w:b w:val="0"/>
            <w:webHidden/>
          </w:rPr>
          <w:fldChar w:fldCharType="separate"/>
        </w:r>
        <w:r w:rsidR="00BD7594">
          <w:rPr>
            <w:b w:val="0"/>
            <w:webHidden/>
          </w:rPr>
          <w:t>34</w:t>
        </w:r>
        <w:r w:rsidR="00E63546" w:rsidRPr="000C2E9F">
          <w:rPr>
            <w:b w:val="0"/>
            <w:webHidden/>
          </w:rPr>
          <w:fldChar w:fldCharType="end"/>
        </w:r>
      </w:hyperlink>
    </w:p>
    <w:p w:rsidR="000C2E9F" w:rsidRPr="000C2E9F" w:rsidRDefault="003C4A25">
      <w:pPr>
        <w:pStyle w:val="Sumrio1"/>
        <w:rPr>
          <w:rFonts w:asciiTheme="minorHAnsi" w:eastAsiaTheme="minorEastAsia" w:hAnsiTheme="minorHAnsi" w:cstheme="minorBidi"/>
          <w:b w:val="0"/>
          <w:sz w:val="22"/>
          <w:szCs w:val="22"/>
        </w:rPr>
      </w:pPr>
      <w:hyperlink w:anchor="_Toc278285963" w:history="1">
        <w:r w:rsidR="000C2E9F" w:rsidRPr="000C2E9F">
          <w:rPr>
            <w:rStyle w:val="Hyperlink"/>
            <w:b w:val="0"/>
          </w:rPr>
          <w:t>3.6.1 RSA</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_Toc278285963 \h </w:instrText>
        </w:r>
        <w:r w:rsidR="00E63546" w:rsidRPr="000C2E9F">
          <w:rPr>
            <w:b w:val="0"/>
            <w:webHidden/>
          </w:rPr>
        </w:r>
        <w:r w:rsidR="00E63546" w:rsidRPr="000C2E9F">
          <w:rPr>
            <w:b w:val="0"/>
            <w:webHidden/>
          </w:rPr>
          <w:fldChar w:fldCharType="separate"/>
        </w:r>
        <w:r w:rsidR="00BD7594">
          <w:rPr>
            <w:b w:val="0"/>
            <w:webHidden/>
          </w:rPr>
          <w:t>34</w:t>
        </w:r>
        <w:r w:rsidR="00E63546" w:rsidRPr="000C2E9F">
          <w:rPr>
            <w:b w:val="0"/>
            <w:webHidden/>
          </w:rPr>
          <w:fldChar w:fldCharType="end"/>
        </w:r>
      </w:hyperlink>
    </w:p>
    <w:p w:rsidR="000C2E9F" w:rsidRPr="000C2E9F" w:rsidRDefault="003C4A25">
      <w:pPr>
        <w:pStyle w:val="Sumrio1"/>
        <w:rPr>
          <w:rFonts w:asciiTheme="minorHAnsi" w:eastAsiaTheme="minorEastAsia" w:hAnsiTheme="minorHAnsi" w:cstheme="minorBidi"/>
          <w:b w:val="0"/>
          <w:sz w:val="22"/>
          <w:szCs w:val="22"/>
        </w:rPr>
      </w:pPr>
      <w:hyperlink w:anchor="_Toc278285964" w:history="1">
        <w:r w:rsidR="000C2E9F" w:rsidRPr="000C2E9F">
          <w:rPr>
            <w:rStyle w:val="Hyperlink"/>
            <w:b w:val="0"/>
          </w:rPr>
          <w:t>3.7 ENTROPIA</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_Toc278285964 \h </w:instrText>
        </w:r>
        <w:r w:rsidR="00E63546" w:rsidRPr="000C2E9F">
          <w:rPr>
            <w:b w:val="0"/>
            <w:webHidden/>
          </w:rPr>
        </w:r>
        <w:r w:rsidR="00E63546" w:rsidRPr="000C2E9F">
          <w:rPr>
            <w:b w:val="0"/>
            <w:webHidden/>
          </w:rPr>
          <w:fldChar w:fldCharType="separate"/>
        </w:r>
        <w:r w:rsidR="00BD7594">
          <w:rPr>
            <w:b w:val="0"/>
            <w:webHidden/>
          </w:rPr>
          <w:t>35</w:t>
        </w:r>
        <w:r w:rsidR="00E63546" w:rsidRPr="000C2E9F">
          <w:rPr>
            <w:b w:val="0"/>
            <w:webHidden/>
          </w:rPr>
          <w:fldChar w:fldCharType="end"/>
        </w:r>
      </w:hyperlink>
    </w:p>
    <w:p w:rsidR="000C2E9F" w:rsidRDefault="000C2E9F">
      <w:pPr>
        <w:pStyle w:val="Sumrio1"/>
        <w:rPr>
          <w:rStyle w:val="Hyperlink"/>
          <w:b w:val="0"/>
        </w:rPr>
      </w:pPr>
    </w:p>
    <w:p w:rsidR="000C2E9F" w:rsidRPr="000C2E9F" w:rsidRDefault="003C4A25">
      <w:pPr>
        <w:pStyle w:val="Sumrio1"/>
        <w:rPr>
          <w:rFonts w:asciiTheme="minorHAnsi" w:eastAsiaTheme="minorEastAsia" w:hAnsiTheme="minorHAnsi" w:cstheme="minorBidi"/>
          <w:b w:val="0"/>
          <w:sz w:val="22"/>
          <w:szCs w:val="22"/>
        </w:rPr>
      </w:pPr>
      <w:hyperlink w:anchor="_Toc278285965" w:history="1">
        <w:r w:rsidR="000C2E9F" w:rsidRPr="000C2E9F">
          <w:rPr>
            <w:rStyle w:val="Hyperlink"/>
            <w:b w:val="0"/>
          </w:rPr>
          <w:t>4 CRIPTOGRAFIA UTILIZANDO IMAGENS</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_Toc278285965 \h </w:instrText>
        </w:r>
        <w:r w:rsidR="00E63546" w:rsidRPr="000C2E9F">
          <w:rPr>
            <w:b w:val="0"/>
            <w:webHidden/>
          </w:rPr>
        </w:r>
        <w:r w:rsidR="00E63546" w:rsidRPr="000C2E9F">
          <w:rPr>
            <w:b w:val="0"/>
            <w:webHidden/>
          </w:rPr>
          <w:fldChar w:fldCharType="separate"/>
        </w:r>
        <w:r w:rsidR="00BD7594">
          <w:rPr>
            <w:b w:val="0"/>
            <w:webHidden/>
          </w:rPr>
          <w:t>36</w:t>
        </w:r>
        <w:r w:rsidR="00E63546" w:rsidRPr="000C2E9F">
          <w:rPr>
            <w:b w:val="0"/>
            <w:webHidden/>
          </w:rPr>
          <w:fldChar w:fldCharType="end"/>
        </w:r>
      </w:hyperlink>
    </w:p>
    <w:p w:rsidR="000C2E9F" w:rsidRPr="000C2E9F" w:rsidRDefault="003C4A25">
      <w:pPr>
        <w:pStyle w:val="Sumrio1"/>
        <w:rPr>
          <w:rFonts w:asciiTheme="minorHAnsi" w:eastAsiaTheme="minorEastAsia" w:hAnsiTheme="minorHAnsi" w:cstheme="minorBidi"/>
          <w:b w:val="0"/>
          <w:sz w:val="22"/>
          <w:szCs w:val="22"/>
        </w:rPr>
      </w:pPr>
      <w:hyperlink w:anchor="_Toc278285966" w:history="1">
        <w:r w:rsidR="000C2E9F" w:rsidRPr="000C2E9F">
          <w:rPr>
            <w:rStyle w:val="Hyperlink"/>
            <w:b w:val="0"/>
          </w:rPr>
          <w:t>4.1. MÉTODO DE CRIPTOGRAFIA UTILIZANDO IMAGENS</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_Toc278285966 \h </w:instrText>
        </w:r>
        <w:r w:rsidR="00E63546" w:rsidRPr="000C2E9F">
          <w:rPr>
            <w:b w:val="0"/>
            <w:webHidden/>
          </w:rPr>
        </w:r>
        <w:r w:rsidR="00E63546" w:rsidRPr="000C2E9F">
          <w:rPr>
            <w:b w:val="0"/>
            <w:webHidden/>
          </w:rPr>
          <w:fldChar w:fldCharType="separate"/>
        </w:r>
        <w:r w:rsidR="00BD7594">
          <w:rPr>
            <w:b w:val="0"/>
            <w:webHidden/>
          </w:rPr>
          <w:t>36</w:t>
        </w:r>
        <w:r w:rsidR="00E63546" w:rsidRPr="000C2E9F">
          <w:rPr>
            <w:b w:val="0"/>
            <w:webHidden/>
          </w:rPr>
          <w:fldChar w:fldCharType="end"/>
        </w:r>
      </w:hyperlink>
    </w:p>
    <w:p w:rsidR="000C2E9F" w:rsidRPr="000C2E9F" w:rsidRDefault="003C4A25">
      <w:pPr>
        <w:pStyle w:val="Sumrio1"/>
        <w:rPr>
          <w:rFonts w:asciiTheme="minorHAnsi" w:eastAsiaTheme="minorEastAsia" w:hAnsiTheme="minorHAnsi" w:cstheme="minorBidi"/>
          <w:b w:val="0"/>
          <w:sz w:val="22"/>
          <w:szCs w:val="22"/>
        </w:rPr>
      </w:pPr>
      <w:hyperlink w:anchor="_Toc278285967" w:history="1">
        <w:r w:rsidR="000C2E9F" w:rsidRPr="000C2E9F">
          <w:rPr>
            <w:rStyle w:val="Hyperlink"/>
            <w:b w:val="0"/>
          </w:rPr>
          <w:t>4.1.1. Processo de Encriptação</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_Toc278285967 \h </w:instrText>
        </w:r>
        <w:r w:rsidR="00E63546" w:rsidRPr="000C2E9F">
          <w:rPr>
            <w:b w:val="0"/>
            <w:webHidden/>
          </w:rPr>
        </w:r>
        <w:r w:rsidR="00E63546" w:rsidRPr="000C2E9F">
          <w:rPr>
            <w:b w:val="0"/>
            <w:webHidden/>
          </w:rPr>
          <w:fldChar w:fldCharType="separate"/>
        </w:r>
        <w:r w:rsidR="00BD7594">
          <w:rPr>
            <w:b w:val="0"/>
            <w:webHidden/>
          </w:rPr>
          <w:t>36</w:t>
        </w:r>
        <w:r w:rsidR="00E63546" w:rsidRPr="000C2E9F">
          <w:rPr>
            <w:b w:val="0"/>
            <w:webHidden/>
          </w:rPr>
          <w:fldChar w:fldCharType="end"/>
        </w:r>
      </w:hyperlink>
    </w:p>
    <w:p w:rsidR="000C2E9F" w:rsidRPr="000C2E9F" w:rsidRDefault="003C4A25">
      <w:pPr>
        <w:pStyle w:val="Sumrio1"/>
        <w:rPr>
          <w:rFonts w:asciiTheme="minorHAnsi" w:eastAsiaTheme="minorEastAsia" w:hAnsiTheme="minorHAnsi" w:cstheme="minorBidi"/>
          <w:b w:val="0"/>
          <w:sz w:val="22"/>
          <w:szCs w:val="22"/>
        </w:rPr>
      </w:pPr>
      <w:hyperlink w:anchor="_Toc278285968" w:history="1">
        <w:r w:rsidR="000C2E9F" w:rsidRPr="000C2E9F">
          <w:rPr>
            <w:rStyle w:val="Hyperlink"/>
            <w:b w:val="0"/>
          </w:rPr>
          <w:t>4.1.2. Processo de Decriptação</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_Toc278285968 \h </w:instrText>
        </w:r>
        <w:r w:rsidR="00E63546" w:rsidRPr="000C2E9F">
          <w:rPr>
            <w:b w:val="0"/>
            <w:webHidden/>
          </w:rPr>
        </w:r>
        <w:r w:rsidR="00E63546" w:rsidRPr="000C2E9F">
          <w:rPr>
            <w:b w:val="0"/>
            <w:webHidden/>
          </w:rPr>
          <w:fldChar w:fldCharType="separate"/>
        </w:r>
        <w:r w:rsidR="00BD7594">
          <w:rPr>
            <w:b w:val="0"/>
            <w:webHidden/>
          </w:rPr>
          <w:t>38</w:t>
        </w:r>
        <w:r w:rsidR="00E63546" w:rsidRPr="000C2E9F">
          <w:rPr>
            <w:b w:val="0"/>
            <w:webHidden/>
          </w:rPr>
          <w:fldChar w:fldCharType="end"/>
        </w:r>
      </w:hyperlink>
    </w:p>
    <w:p w:rsidR="000C2E9F" w:rsidRPr="000C2E9F" w:rsidRDefault="003C4A25">
      <w:pPr>
        <w:pStyle w:val="Sumrio1"/>
        <w:rPr>
          <w:rFonts w:asciiTheme="minorHAnsi" w:eastAsiaTheme="minorEastAsia" w:hAnsiTheme="minorHAnsi" w:cstheme="minorBidi"/>
          <w:b w:val="0"/>
          <w:sz w:val="22"/>
          <w:szCs w:val="22"/>
        </w:rPr>
      </w:pPr>
      <w:hyperlink w:anchor="_Toc278285969" w:history="1">
        <w:r w:rsidR="000C2E9F" w:rsidRPr="000C2E9F">
          <w:rPr>
            <w:rStyle w:val="Hyperlink"/>
            <w:b w:val="0"/>
          </w:rPr>
          <w:t>4.2. VANTAGENS E DESVANTAGENS DO MÉTODO</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_Toc278285969 \h </w:instrText>
        </w:r>
        <w:r w:rsidR="00E63546" w:rsidRPr="000C2E9F">
          <w:rPr>
            <w:b w:val="0"/>
            <w:webHidden/>
          </w:rPr>
        </w:r>
        <w:r w:rsidR="00E63546" w:rsidRPr="000C2E9F">
          <w:rPr>
            <w:b w:val="0"/>
            <w:webHidden/>
          </w:rPr>
          <w:fldChar w:fldCharType="separate"/>
        </w:r>
        <w:r w:rsidR="00BD7594">
          <w:rPr>
            <w:b w:val="0"/>
            <w:webHidden/>
          </w:rPr>
          <w:t>39</w:t>
        </w:r>
        <w:r w:rsidR="00E63546" w:rsidRPr="000C2E9F">
          <w:rPr>
            <w:b w:val="0"/>
            <w:webHidden/>
          </w:rPr>
          <w:fldChar w:fldCharType="end"/>
        </w:r>
      </w:hyperlink>
    </w:p>
    <w:p w:rsidR="000C2E9F" w:rsidRPr="000C2E9F" w:rsidRDefault="003C4A25">
      <w:pPr>
        <w:pStyle w:val="Sumrio1"/>
        <w:rPr>
          <w:rFonts w:asciiTheme="minorHAnsi" w:eastAsiaTheme="minorEastAsia" w:hAnsiTheme="minorHAnsi" w:cstheme="minorBidi"/>
          <w:b w:val="0"/>
          <w:sz w:val="22"/>
          <w:szCs w:val="22"/>
        </w:rPr>
      </w:pPr>
      <w:hyperlink w:anchor="_Toc278285970" w:history="1">
        <w:r w:rsidR="000C2E9F" w:rsidRPr="000C2E9F">
          <w:rPr>
            <w:rStyle w:val="Hyperlink"/>
            <w:b w:val="0"/>
          </w:rPr>
          <w:t>4.2.1. Alta variabilidade do Arquivo Encriptado</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_Toc278285970 \h </w:instrText>
        </w:r>
        <w:r w:rsidR="00E63546" w:rsidRPr="000C2E9F">
          <w:rPr>
            <w:b w:val="0"/>
            <w:webHidden/>
          </w:rPr>
        </w:r>
        <w:r w:rsidR="00E63546" w:rsidRPr="000C2E9F">
          <w:rPr>
            <w:b w:val="0"/>
            <w:webHidden/>
          </w:rPr>
          <w:fldChar w:fldCharType="separate"/>
        </w:r>
        <w:r w:rsidR="00BD7594">
          <w:rPr>
            <w:b w:val="0"/>
            <w:webHidden/>
          </w:rPr>
          <w:t>39</w:t>
        </w:r>
        <w:r w:rsidR="00E63546" w:rsidRPr="000C2E9F">
          <w:rPr>
            <w:b w:val="0"/>
            <w:webHidden/>
          </w:rPr>
          <w:fldChar w:fldCharType="end"/>
        </w:r>
      </w:hyperlink>
    </w:p>
    <w:p w:rsidR="000C2E9F" w:rsidRPr="000C2E9F" w:rsidRDefault="003C4A25">
      <w:pPr>
        <w:pStyle w:val="Sumrio1"/>
        <w:rPr>
          <w:rFonts w:asciiTheme="minorHAnsi" w:eastAsiaTheme="minorEastAsia" w:hAnsiTheme="minorHAnsi" w:cstheme="minorBidi"/>
          <w:b w:val="0"/>
          <w:sz w:val="22"/>
          <w:szCs w:val="22"/>
        </w:rPr>
      </w:pPr>
      <w:hyperlink w:anchor="_Toc278285971" w:history="1">
        <w:r w:rsidR="000C2E9F" w:rsidRPr="000C2E9F">
          <w:rPr>
            <w:rStyle w:val="Hyperlink"/>
            <w:b w:val="0"/>
          </w:rPr>
          <w:t>4.2.2. Tamanho do Arquivo Encriptado</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_Toc278285971 \h </w:instrText>
        </w:r>
        <w:r w:rsidR="00E63546" w:rsidRPr="000C2E9F">
          <w:rPr>
            <w:b w:val="0"/>
            <w:webHidden/>
          </w:rPr>
        </w:r>
        <w:r w:rsidR="00E63546" w:rsidRPr="000C2E9F">
          <w:rPr>
            <w:b w:val="0"/>
            <w:webHidden/>
          </w:rPr>
          <w:fldChar w:fldCharType="separate"/>
        </w:r>
        <w:r w:rsidR="00BD7594">
          <w:rPr>
            <w:b w:val="0"/>
            <w:webHidden/>
          </w:rPr>
          <w:t>42</w:t>
        </w:r>
        <w:r w:rsidR="00E63546" w:rsidRPr="000C2E9F">
          <w:rPr>
            <w:b w:val="0"/>
            <w:webHidden/>
          </w:rPr>
          <w:fldChar w:fldCharType="end"/>
        </w:r>
      </w:hyperlink>
    </w:p>
    <w:p w:rsidR="000C2E9F" w:rsidRPr="000C2E9F" w:rsidRDefault="003C4A25">
      <w:pPr>
        <w:pStyle w:val="Sumrio1"/>
        <w:rPr>
          <w:rFonts w:asciiTheme="minorHAnsi" w:eastAsiaTheme="minorEastAsia" w:hAnsiTheme="minorHAnsi" w:cstheme="minorBidi"/>
          <w:b w:val="0"/>
          <w:sz w:val="22"/>
          <w:szCs w:val="22"/>
        </w:rPr>
      </w:pPr>
      <w:hyperlink w:anchor="_Toc278285972" w:history="1">
        <w:r w:rsidR="000C2E9F" w:rsidRPr="000C2E9F">
          <w:rPr>
            <w:rStyle w:val="Hyperlink"/>
            <w:b w:val="0"/>
          </w:rPr>
          <w:t>4.2.3. Tamanho da Imagem-chave</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_Toc278285972 \h </w:instrText>
        </w:r>
        <w:r w:rsidR="00E63546" w:rsidRPr="000C2E9F">
          <w:rPr>
            <w:b w:val="0"/>
            <w:webHidden/>
          </w:rPr>
        </w:r>
        <w:r w:rsidR="00E63546" w:rsidRPr="000C2E9F">
          <w:rPr>
            <w:b w:val="0"/>
            <w:webHidden/>
          </w:rPr>
          <w:fldChar w:fldCharType="separate"/>
        </w:r>
        <w:r w:rsidR="00BD7594">
          <w:rPr>
            <w:b w:val="0"/>
            <w:webHidden/>
          </w:rPr>
          <w:t>44</w:t>
        </w:r>
        <w:r w:rsidR="00E63546" w:rsidRPr="000C2E9F">
          <w:rPr>
            <w:b w:val="0"/>
            <w:webHidden/>
          </w:rPr>
          <w:fldChar w:fldCharType="end"/>
        </w:r>
      </w:hyperlink>
    </w:p>
    <w:p w:rsidR="000C2E9F" w:rsidRPr="000C2E9F" w:rsidRDefault="003C4A25">
      <w:pPr>
        <w:pStyle w:val="Sumrio1"/>
        <w:rPr>
          <w:rFonts w:asciiTheme="minorHAnsi" w:eastAsiaTheme="minorEastAsia" w:hAnsiTheme="minorHAnsi" w:cstheme="minorBidi"/>
          <w:b w:val="0"/>
          <w:sz w:val="22"/>
          <w:szCs w:val="22"/>
        </w:rPr>
      </w:pPr>
      <w:hyperlink w:anchor="_Toc278285973" w:history="1">
        <w:r w:rsidR="000C2E9F" w:rsidRPr="000C2E9F">
          <w:rPr>
            <w:rStyle w:val="Hyperlink"/>
            <w:b w:val="0"/>
          </w:rPr>
          <w:t>4.2.4. Falta de Coordenadas para Representar Valores</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_Toc278285973 \h </w:instrText>
        </w:r>
        <w:r w:rsidR="00E63546" w:rsidRPr="000C2E9F">
          <w:rPr>
            <w:b w:val="0"/>
            <w:webHidden/>
          </w:rPr>
        </w:r>
        <w:r w:rsidR="00E63546" w:rsidRPr="000C2E9F">
          <w:rPr>
            <w:b w:val="0"/>
            <w:webHidden/>
          </w:rPr>
          <w:fldChar w:fldCharType="separate"/>
        </w:r>
        <w:r w:rsidR="00BD7594">
          <w:rPr>
            <w:b w:val="0"/>
            <w:webHidden/>
          </w:rPr>
          <w:t>45</w:t>
        </w:r>
        <w:r w:rsidR="00E63546" w:rsidRPr="000C2E9F">
          <w:rPr>
            <w:b w:val="0"/>
            <w:webHidden/>
          </w:rPr>
          <w:fldChar w:fldCharType="end"/>
        </w:r>
      </w:hyperlink>
    </w:p>
    <w:p w:rsidR="000C2E9F" w:rsidRPr="000C2E9F" w:rsidRDefault="003C4A25">
      <w:pPr>
        <w:pStyle w:val="Sumrio1"/>
        <w:rPr>
          <w:rFonts w:asciiTheme="minorHAnsi" w:eastAsiaTheme="minorEastAsia" w:hAnsiTheme="minorHAnsi" w:cstheme="minorBidi"/>
          <w:b w:val="0"/>
          <w:sz w:val="22"/>
          <w:szCs w:val="22"/>
        </w:rPr>
      </w:pPr>
      <w:hyperlink w:anchor="_Toc278285974" w:history="1">
        <w:r w:rsidR="000C2E9F" w:rsidRPr="000C2E9F">
          <w:rPr>
            <w:rStyle w:val="Hyperlink"/>
            <w:b w:val="0"/>
          </w:rPr>
          <w:t>4.3. OTIMIZAÇÃO NO ALGORITMO</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_Toc278285974 \h </w:instrText>
        </w:r>
        <w:r w:rsidR="00E63546" w:rsidRPr="000C2E9F">
          <w:rPr>
            <w:b w:val="0"/>
            <w:webHidden/>
          </w:rPr>
        </w:r>
        <w:r w:rsidR="00E63546" w:rsidRPr="000C2E9F">
          <w:rPr>
            <w:b w:val="0"/>
            <w:webHidden/>
          </w:rPr>
          <w:fldChar w:fldCharType="separate"/>
        </w:r>
        <w:r w:rsidR="00BD7594">
          <w:rPr>
            <w:b w:val="0"/>
            <w:webHidden/>
          </w:rPr>
          <w:t>49</w:t>
        </w:r>
        <w:r w:rsidR="00E63546" w:rsidRPr="000C2E9F">
          <w:rPr>
            <w:b w:val="0"/>
            <w:webHidden/>
          </w:rPr>
          <w:fldChar w:fldCharType="end"/>
        </w:r>
      </w:hyperlink>
    </w:p>
    <w:p w:rsidR="000C2E9F" w:rsidRDefault="000C2E9F">
      <w:pPr>
        <w:pStyle w:val="Sumrio1"/>
        <w:rPr>
          <w:rStyle w:val="Hyperlink"/>
          <w:b w:val="0"/>
        </w:rPr>
      </w:pPr>
    </w:p>
    <w:p w:rsidR="000C2E9F" w:rsidRPr="000C2E9F" w:rsidRDefault="003C4A25">
      <w:pPr>
        <w:pStyle w:val="Sumrio1"/>
        <w:rPr>
          <w:rFonts w:asciiTheme="minorHAnsi" w:eastAsiaTheme="minorEastAsia" w:hAnsiTheme="minorHAnsi" w:cstheme="minorBidi"/>
          <w:b w:val="0"/>
          <w:sz w:val="22"/>
          <w:szCs w:val="22"/>
        </w:rPr>
      </w:pPr>
      <w:hyperlink w:anchor="_Toc278285975" w:history="1">
        <w:r w:rsidR="000C2E9F" w:rsidRPr="000C2E9F">
          <w:rPr>
            <w:rStyle w:val="Hyperlink"/>
            <w:b w:val="0"/>
          </w:rPr>
          <w:t>5 EXPERIMENTOS E RESULTADOS</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_Toc278285975 \h </w:instrText>
        </w:r>
        <w:r w:rsidR="00E63546" w:rsidRPr="000C2E9F">
          <w:rPr>
            <w:b w:val="0"/>
            <w:webHidden/>
          </w:rPr>
        </w:r>
        <w:r w:rsidR="00E63546" w:rsidRPr="000C2E9F">
          <w:rPr>
            <w:b w:val="0"/>
            <w:webHidden/>
          </w:rPr>
          <w:fldChar w:fldCharType="separate"/>
        </w:r>
        <w:r w:rsidR="00BD7594">
          <w:rPr>
            <w:b w:val="0"/>
            <w:webHidden/>
          </w:rPr>
          <w:t>52</w:t>
        </w:r>
        <w:r w:rsidR="00E63546" w:rsidRPr="000C2E9F">
          <w:rPr>
            <w:b w:val="0"/>
            <w:webHidden/>
          </w:rPr>
          <w:fldChar w:fldCharType="end"/>
        </w:r>
      </w:hyperlink>
    </w:p>
    <w:p w:rsidR="000C2E9F" w:rsidRPr="000C2E9F" w:rsidRDefault="003C4A25">
      <w:pPr>
        <w:pStyle w:val="Sumrio1"/>
        <w:rPr>
          <w:rFonts w:asciiTheme="minorHAnsi" w:eastAsiaTheme="minorEastAsia" w:hAnsiTheme="minorHAnsi" w:cstheme="minorBidi"/>
          <w:b w:val="0"/>
          <w:sz w:val="22"/>
          <w:szCs w:val="22"/>
        </w:rPr>
      </w:pPr>
      <w:hyperlink w:anchor="_Toc278285976" w:history="1">
        <w:r w:rsidR="000C2E9F" w:rsidRPr="000C2E9F">
          <w:rPr>
            <w:rStyle w:val="Hyperlink"/>
            <w:b w:val="0"/>
          </w:rPr>
          <w:t>5.1 GRUPO DE EXPERIMENTO 1</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_Toc278285976 \h </w:instrText>
        </w:r>
        <w:r w:rsidR="00E63546" w:rsidRPr="000C2E9F">
          <w:rPr>
            <w:b w:val="0"/>
            <w:webHidden/>
          </w:rPr>
        </w:r>
        <w:r w:rsidR="00E63546" w:rsidRPr="000C2E9F">
          <w:rPr>
            <w:b w:val="0"/>
            <w:webHidden/>
          </w:rPr>
          <w:fldChar w:fldCharType="separate"/>
        </w:r>
        <w:r w:rsidR="00BD7594">
          <w:rPr>
            <w:b w:val="0"/>
            <w:webHidden/>
          </w:rPr>
          <w:t>53</w:t>
        </w:r>
        <w:r w:rsidR="00E63546" w:rsidRPr="000C2E9F">
          <w:rPr>
            <w:b w:val="0"/>
            <w:webHidden/>
          </w:rPr>
          <w:fldChar w:fldCharType="end"/>
        </w:r>
      </w:hyperlink>
    </w:p>
    <w:p w:rsidR="000C2E9F" w:rsidRPr="000C2E9F" w:rsidRDefault="003C4A25">
      <w:pPr>
        <w:pStyle w:val="Sumrio1"/>
        <w:rPr>
          <w:rFonts w:asciiTheme="minorHAnsi" w:eastAsiaTheme="minorEastAsia" w:hAnsiTheme="minorHAnsi" w:cstheme="minorBidi"/>
          <w:b w:val="0"/>
          <w:sz w:val="22"/>
          <w:szCs w:val="22"/>
        </w:rPr>
      </w:pPr>
      <w:hyperlink w:anchor="_Toc278285977" w:history="1">
        <w:r w:rsidR="000C2E9F" w:rsidRPr="000C2E9F">
          <w:rPr>
            <w:rStyle w:val="Hyperlink"/>
            <w:b w:val="0"/>
          </w:rPr>
          <w:t>5.1.1 Imagem de Teste 1: aerial.pgm</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_Toc278285977 \h </w:instrText>
        </w:r>
        <w:r w:rsidR="00E63546" w:rsidRPr="000C2E9F">
          <w:rPr>
            <w:b w:val="0"/>
            <w:webHidden/>
          </w:rPr>
        </w:r>
        <w:r w:rsidR="00E63546" w:rsidRPr="000C2E9F">
          <w:rPr>
            <w:b w:val="0"/>
            <w:webHidden/>
          </w:rPr>
          <w:fldChar w:fldCharType="separate"/>
        </w:r>
        <w:r w:rsidR="00BD7594">
          <w:rPr>
            <w:b w:val="0"/>
            <w:webHidden/>
          </w:rPr>
          <w:t>53</w:t>
        </w:r>
        <w:r w:rsidR="00E63546" w:rsidRPr="000C2E9F">
          <w:rPr>
            <w:b w:val="0"/>
            <w:webHidden/>
          </w:rPr>
          <w:fldChar w:fldCharType="end"/>
        </w:r>
      </w:hyperlink>
    </w:p>
    <w:p w:rsidR="000C2E9F" w:rsidRPr="000C2E9F" w:rsidRDefault="003C4A25">
      <w:pPr>
        <w:pStyle w:val="Sumrio1"/>
        <w:rPr>
          <w:rFonts w:asciiTheme="minorHAnsi" w:eastAsiaTheme="minorEastAsia" w:hAnsiTheme="minorHAnsi" w:cstheme="minorBidi"/>
          <w:b w:val="0"/>
          <w:sz w:val="22"/>
          <w:szCs w:val="22"/>
        </w:rPr>
      </w:pPr>
      <w:hyperlink w:anchor="_Toc278285978" w:history="1">
        <w:r w:rsidR="000C2E9F" w:rsidRPr="000C2E9F">
          <w:rPr>
            <w:rStyle w:val="Hyperlink"/>
            <w:b w:val="0"/>
          </w:rPr>
          <w:t>5.1.2 Imagem de Teste 2:boats.pgm</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_Toc278285978 \h </w:instrText>
        </w:r>
        <w:r w:rsidR="00E63546" w:rsidRPr="000C2E9F">
          <w:rPr>
            <w:b w:val="0"/>
            <w:webHidden/>
          </w:rPr>
        </w:r>
        <w:r w:rsidR="00E63546" w:rsidRPr="000C2E9F">
          <w:rPr>
            <w:b w:val="0"/>
            <w:webHidden/>
          </w:rPr>
          <w:fldChar w:fldCharType="separate"/>
        </w:r>
        <w:r w:rsidR="00BD7594">
          <w:rPr>
            <w:b w:val="0"/>
            <w:webHidden/>
          </w:rPr>
          <w:t>54</w:t>
        </w:r>
        <w:r w:rsidR="00E63546" w:rsidRPr="000C2E9F">
          <w:rPr>
            <w:b w:val="0"/>
            <w:webHidden/>
          </w:rPr>
          <w:fldChar w:fldCharType="end"/>
        </w:r>
      </w:hyperlink>
    </w:p>
    <w:p w:rsidR="000C2E9F" w:rsidRPr="000C2E9F" w:rsidRDefault="003C4A25">
      <w:pPr>
        <w:pStyle w:val="Sumrio1"/>
        <w:rPr>
          <w:rFonts w:asciiTheme="minorHAnsi" w:eastAsiaTheme="minorEastAsia" w:hAnsiTheme="minorHAnsi" w:cstheme="minorBidi"/>
          <w:b w:val="0"/>
          <w:sz w:val="22"/>
          <w:szCs w:val="22"/>
        </w:rPr>
      </w:pPr>
      <w:hyperlink w:anchor="_Toc278285979" w:history="1">
        <w:r w:rsidR="000C2E9F" w:rsidRPr="000C2E9F">
          <w:rPr>
            <w:rStyle w:val="Hyperlink"/>
            <w:b w:val="0"/>
          </w:rPr>
          <w:t>5.1.3 Imagem de Teste 3:bridge.pgm</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_Toc278285979 \h </w:instrText>
        </w:r>
        <w:r w:rsidR="00E63546" w:rsidRPr="000C2E9F">
          <w:rPr>
            <w:b w:val="0"/>
            <w:webHidden/>
          </w:rPr>
        </w:r>
        <w:r w:rsidR="00E63546" w:rsidRPr="000C2E9F">
          <w:rPr>
            <w:b w:val="0"/>
            <w:webHidden/>
          </w:rPr>
          <w:fldChar w:fldCharType="separate"/>
        </w:r>
        <w:r w:rsidR="00BD7594">
          <w:rPr>
            <w:b w:val="0"/>
            <w:webHidden/>
          </w:rPr>
          <w:t>55</w:t>
        </w:r>
        <w:r w:rsidR="00E63546" w:rsidRPr="000C2E9F">
          <w:rPr>
            <w:b w:val="0"/>
            <w:webHidden/>
          </w:rPr>
          <w:fldChar w:fldCharType="end"/>
        </w:r>
      </w:hyperlink>
    </w:p>
    <w:p w:rsidR="000C2E9F" w:rsidRPr="000C2E9F" w:rsidRDefault="003C4A25">
      <w:pPr>
        <w:pStyle w:val="Sumrio1"/>
        <w:rPr>
          <w:rFonts w:asciiTheme="minorHAnsi" w:eastAsiaTheme="minorEastAsia" w:hAnsiTheme="minorHAnsi" w:cstheme="minorBidi"/>
          <w:b w:val="0"/>
          <w:sz w:val="22"/>
          <w:szCs w:val="22"/>
        </w:rPr>
      </w:pPr>
      <w:hyperlink w:anchor="_Toc278285980" w:history="1">
        <w:r w:rsidR="000C2E9F" w:rsidRPr="000C2E9F">
          <w:rPr>
            <w:rStyle w:val="Hyperlink"/>
            <w:b w:val="0"/>
          </w:rPr>
          <w:t>5.1.4 Imagem de Teste 4:D108.pgm</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_Toc278285980 \h </w:instrText>
        </w:r>
        <w:r w:rsidR="00E63546" w:rsidRPr="000C2E9F">
          <w:rPr>
            <w:b w:val="0"/>
            <w:webHidden/>
          </w:rPr>
        </w:r>
        <w:r w:rsidR="00E63546" w:rsidRPr="000C2E9F">
          <w:rPr>
            <w:b w:val="0"/>
            <w:webHidden/>
          </w:rPr>
          <w:fldChar w:fldCharType="separate"/>
        </w:r>
        <w:r w:rsidR="00BD7594">
          <w:rPr>
            <w:b w:val="0"/>
            <w:webHidden/>
          </w:rPr>
          <w:t>56</w:t>
        </w:r>
        <w:r w:rsidR="00E63546" w:rsidRPr="000C2E9F">
          <w:rPr>
            <w:b w:val="0"/>
            <w:webHidden/>
          </w:rPr>
          <w:fldChar w:fldCharType="end"/>
        </w:r>
      </w:hyperlink>
    </w:p>
    <w:p w:rsidR="000C2E9F" w:rsidRPr="000C2E9F" w:rsidRDefault="003C4A25">
      <w:pPr>
        <w:pStyle w:val="Sumrio1"/>
        <w:rPr>
          <w:rFonts w:asciiTheme="minorHAnsi" w:eastAsiaTheme="minorEastAsia" w:hAnsiTheme="minorHAnsi" w:cstheme="minorBidi"/>
          <w:b w:val="0"/>
          <w:sz w:val="22"/>
          <w:szCs w:val="22"/>
        </w:rPr>
      </w:pPr>
      <w:hyperlink w:anchor="_Toc278285981" w:history="1">
        <w:r w:rsidR="000C2E9F" w:rsidRPr="000C2E9F">
          <w:rPr>
            <w:rStyle w:val="Hyperlink"/>
            <w:b w:val="0"/>
          </w:rPr>
          <w:t>5.1.5 Imagem de Teste 5: f16.pgm</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_Toc278285981 \h </w:instrText>
        </w:r>
        <w:r w:rsidR="00E63546" w:rsidRPr="000C2E9F">
          <w:rPr>
            <w:b w:val="0"/>
            <w:webHidden/>
          </w:rPr>
        </w:r>
        <w:r w:rsidR="00E63546" w:rsidRPr="000C2E9F">
          <w:rPr>
            <w:b w:val="0"/>
            <w:webHidden/>
          </w:rPr>
          <w:fldChar w:fldCharType="separate"/>
        </w:r>
        <w:r w:rsidR="00BD7594">
          <w:rPr>
            <w:b w:val="0"/>
            <w:webHidden/>
          </w:rPr>
          <w:t>57</w:t>
        </w:r>
        <w:r w:rsidR="00E63546" w:rsidRPr="000C2E9F">
          <w:rPr>
            <w:b w:val="0"/>
            <w:webHidden/>
          </w:rPr>
          <w:fldChar w:fldCharType="end"/>
        </w:r>
      </w:hyperlink>
    </w:p>
    <w:p w:rsidR="000C2E9F" w:rsidRPr="000C2E9F" w:rsidRDefault="003C4A25">
      <w:pPr>
        <w:pStyle w:val="Sumrio1"/>
        <w:rPr>
          <w:rFonts w:asciiTheme="minorHAnsi" w:eastAsiaTheme="minorEastAsia" w:hAnsiTheme="minorHAnsi" w:cstheme="minorBidi"/>
          <w:b w:val="0"/>
          <w:sz w:val="22"/>
          <w:szCs w:val="22"/>
        </w:rPr>
      </w:pPr>
      <w:hyperlink w:anchor="_Toc278285982" w:history="1">
        <w:r w:rsidR="000C2E9F" w:rsidRPr="000C2E9F">
          <w:rPr>
            <w:rStyle w:val="Hyperlink"/>
            <w:b w:val="0"/>
          </w:rPr>
          <w:t>5.1.6 Imagem de Teste 6: girl.pgm</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_Toc278285982 \h </w:instrText>
        </w:r>
        <w:r w:rsidR="00E63546" w:rsidRPr="000C2E9F">
          <w:rPr>
            <w:b w:val="0"/>
            <w:webHidden/>
          </w:rPr>
        </w:r>
        <w:r w:rsidR="00E63546" w:rsidRPr="000C2E9F">
          <w:rPr>
            <w:b w:val="0"/>
            <w:webHidden/>
          </w:rPr>
          <w:fldChar w:fldCharType="separate"/>
        </w:r>
        <w:r w:rsidR="00BD7594">
          <w:rPr>
            <w:b w:val="0"/>
            <w:webHidden/>
          </w:rPr>
          <w:t>58</w:t>
        </w:r>
        <w:r w:rsidR="00E63546" w:rsidRPr="000C2E9F">
          <w:rPr>
            <w:b w:val="0"/>
            <w:webHidden/>
          </w:rPr>
          <w:fldChar w:fldCharType="end"/>
        </w:r>
      </w:hyperlink>
    </w:p>
    <w:p w:rsidR="000C2E9F" w:rsidRPr="000C2E9F" w:rsidRDefault="003C4A25">
      <w:pPr>
        <w:pStyle w:val="Sumrio1"/>
        <w:rPr>
          <w:rFonts w:asciiTheme="minorHAnsi" w:eastAsiaTheme="minorEastAsia" w:hAnsiTheme="minorHAnsi" w:cstheme="minorBidi"/>
          <w:b w:val="0"/>
          <w:sz w:val="22"/>
          <w:szCs w:val="22"/>
        </w:rPr>
      </w:pPr>
      <w:hyperlink w:anchor="_Toc278285983" w:history="1">
        <w:r w:rsidR="000C2E9F" w:rsidRPr="000C2E9F">
          <w:rPr>
            <w:rStyle w:val="Hyperlink"/>
            <w:b w:val="0"/>
          </w:rPr>
          <w:t>5.1.7 Imagem de Teste 7: lena.jpg</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_Toc278285983 \h </w:instrText>
        </w:r>
        <w:r w:rsidR="00E63546" w:rsidRPr="000C2E9F">
          <w:rPr>
            <w:b w:val="0"/>
            <w:webHidden/>
          </w:rPr>
        </w:r>
        <w:r w:rsidR="00E63546" w:rsidRPr="000C2E9F">
          <w:rPr>
            <w:b w:val="0"/>
            <w:webHidden/>
          </w:rPr>
          <w:fldChar w:fldCharType="separate"/>
        </w:r>
        <w:r w:rsidR="00BD7594">
          <w:rPr>
            <w:b w:val="0"/>
            <w:webHidden/>
          </w:rPr>
          <w:t>59</w:t>
        </w:r>
        <w:r w:rsidR="00E63546" w:rsidRPr="000C2E9F">
          <w:rPr>
            <w:b w:val="0"/>
            <w:webHidden/>
          </w:rPr>
          <w:fldChar w:fldCharType="end"/>
        </w:r>
      </w:hyperlink>
    </w:p>
    <w:p w:rsidR="000C2E9F" w:rsidRPr="000C2E9F" w:rsidRDefault="003C4A25">
      <w:pPr>
        <w:pStyle w:val="Sumrio1"/>
        <w:rPr>
          <w:rFonts w:asciiTheme="minorHAnsi" w:eastAsiaTheme="minorEastAsia" w:hAnsiTheme="minorHAnsi" w:cstheme="minorBidi"/>
          <w:b w:val="0"/>
          <w:sz w:val="22"/>
          <w:szCs w:val="22"/>
        </w:rPr>
      </w:pPr>
      <w:hyperlink w:anchor="_Toc278285984" w:history="1">
        <w:r w:rsidR="000C2E9F" w:rsidRPr="000C2E9F">
          <w:rPr>
            <w:rStyle w:val="Hyperlink"/>
            <w:b w:val="0"/>
          </w:rPr>
          <w:t>5.1.8 Imagem de Teste 8: peppers.pgm</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_Toc278285984 \h </w:instrText>
        </w:r>
        <w:r w:rsidR="00E63546" w:rsidRPr="000C2E9F">
          <w:rPr>
            <w:b w:val="0"/>
            <w:webHidden/>
          </w:rPr>
        </w:r>
        <w:r w:rsidR="00E63546" w:rsidRPr="000C2E9F">
          <w:rPr>
            <w:b w:val="0"/>
            <w:webHidden/>
          </w:rPr>
          <w:fldChar w:fldCharType="separate"/>
        </w:r>
        <w:r w:rsidR="00BD7594">
          <w:rPr>
            <w:b w:val="0"/>
            <w:webHidden/>
          </w:rPr>
          <w:t>60</w:t>
        </w:r>
        <w:r w:rsidR="00E63546" w:rsidRPr="000C2E9F">
          <w:rPr>
            <w:b w:val="0"/>
            <w:webHidden/>
          </w:rPr>
          <w:fldChar w:fldCharType="end"/>
        </w:r>
      </w:hyperlink>
    </w:p>
    <w:p w:rsidR="000C2E9F" w:rsidRPr="000C2E9F" w:rsidRDefault="003C4A25">
      <w:pPr>
        <w:pStyle w:val="Sumrio1"/>
        <w:rPr>
          <w:rFonts w:asciiTheme="minorHAnsi" w:eastAsiaTheme="minorEastAsia" w:hAnsiTheme="minorHAnsi" w:cstheme="minorBidi"/>
          <w:b w:val="0"/>
          <w:sz w:val="22"/>
          <w:szCs w:val="22"/>
        </w:rPr>
      </w:pPr>
      <w:hyperlink w:anchor="_Toc278285985" w:history="1">
        <w:r w:rsidR="000C2E9F" w:rsidRPr="000C2E9F">
          <w:rPr>
            <w:rStyle w:val="Hyperlink"/>
            <w:b w:val="0"/>
          </w:rPr>
          <w:t>5.1.9 Imagem de Teste 9: pp1209.pgm</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_Toc278285985 \h </w:instrText>
        </w:r>
        <w:r w:rsidR="00E63546" w:rsidRPr="000C2E9F">
          <w:rPr>
            <w:b w:val="0"/>
            <w:webHidden/>
          </w:rPr>
        </w:r>
        <w:r w:rsidR="00E63546" w:rsidRPr="000C2E9F">
          <w:rPr>
            <w:b w:val="0"/>
            <w:webHidden/>
          </w:rPr>
          <w:fldChar w:fldCharType="separate"/>
        </w:r>
        <w:r w:rsidR="00BD7594">
          <w:rPr>
            <w:b w:val="0"/>
            <w:webHidden/>
          </w:rPr>
          <w:t>61</w:t>
        </w:r>
        <w:r w:rsidR="00E63546" w:rsidRPr="000C2E9F">
          <w:rPr>
            <w:b w:val="0"/>
            <w:webHidden/>
          </w:rPr>
          <w:fldChar w:fldCharType="end"/>
        </w:r>
      </w:hyperlink>
    </w:p>
    <w:p w:rsidR="000C2E9F" w:rsidRPr="000C2E9F" w:rsidRDefault="003C4A25">
      <w:pPr>
        <w:pStyle w:val="Sumrio1"/>
        <w:rPr>
          <w:rFonts w:asciiTheme="minorHAnsi" w:eastAsiaTheme="minorEastAsia" w:hAnsiTheme="minorHAnsi" w:cstheme="minorBidi"/>
          <w:b w:val="0"/>
          <w:sz w:val="22"/>
          <w:szCs w:val="22"/>
        </w:rPr>
      </w:pPr>
      <w:hyperlink w:anchor="_Toc278285986" w:history="1">
        <w:r w:rsidR="000C2E9F" w:rsidRPr="000C2E9F">
          <w:rPr>
            <w:rStyle w:val="Hyperlink"/>
            <w:b w:val="0"/>
          </w:rPr>
          <w:t>5.1.10 Imagem de Teste 10: zelda.pgm</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_Toc278285986 \h </w:instrText>
        </w:r>
        <w:r w:rsidR="00E63546" w:rsidRPr="000C2E9F">
          <w:rPr>
            <w:b w:val="0"/>
            <w:webHidden/>
          </w:rPr>
        </w:r>
        <w:r w:rsidR="00E63546" w:rsidRPr="000C2E9F">
          <w:rPr>
            <w:b w:val="0"/>
            <w:webHidden/>
          </w:rPr>
          <w:fldChar w:fldCharType="separate"/>
        </w:r>
        <w:r w:rsidR="00BD7594">
          <w:rPr>
            <w:b w:val="0"/>
            <w:webHidden/>
          </w:rPr>
          <w:t>62</w:t>
        </w:r>
        <w:r w:rsidR="00E63546" w:rsidRPr="000C2E9F">
          <w:rPr>
            <w:b w:val="0"/>
            <w:webHidden/>
          </w:rPr>
          <w:fldChar w:fldCharType="end"/>
        </w:r>
      </w:hyperlink>
    </w:p>
    <w:p w:rsidR="000C2E9F" w:rsidRPr="000C2E9F" w:rsidRDefault="003C4A25">
      <w:pPr>
        <w:pStyle w:val="Sumrio1"/>
        <w:rPr>
          <w:rFonts w:asciiTheme="minorHAnsi" w:eastAsiaTheme="minorEastAsia" w:hAnsiTheme="minorHAnsi" w:cstheme="minorBidi"/>
          <w:b w:val="0"/>
          <w:sz w:val="22"/>
          <w:szCs w:val="22"/>
        </w:rPr>
      </w:pPr>
      <w:hyperlink w:anchor="_Toc278285987" w:history="1">
        <w:r w:rsidR="000C2E9F" w:rsidRPr="000C2E9F">
          <w:rPr>
            <w:rStyle w:val="Hyperlink"/>
            <w:b w:val="0"/>
          </w:rPr>
          <w:t>5.2 GRUPO DE EXPERIMENTO 2</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_Toc278285987 \h </w:instrText>
        </w:r>
        <w:r w:rsidR="00E63546" w:rsidRPr="000C2E9F">
          <w:rPr>
            <w:b w:val="0"/>
            <w:webHidden/>
          </w:rPr>
        </w:r>
        <w:r w:rsidR="00E63546" w:rsidRPr="000C2E9F">
          <w:rPr>
            <w:b w:val="0"/>
            <w:webHidden/>
          </w:rPr>
          <w:fldChar w:fldCharType="separate"/>
        </w:r>
        <w:r w:rsidR="00BD7594">
          <w:rPr>
            <w:b w:val="0"/>
            <w:webHidden/>
          </w:rPr>
          <w:t>63</w:t>
        </w:r>
        <w:r w:rsidR="00E63546" w:rsidRPr="000C2E9F">
          <w:rPr>
            <w:b w:val="0"/>
            <w:webHidden/>
          </w:rPr>
          <w:fldChar w:fldCharType="end"/>
        </w:r>
      </w:hyperlink>
    </w:p>
    <w:p w:rsidR="000C2E9F" w:rsidRPr="000C2E9F" w:rsidRDefault="003C4A25">
      <w:pPr>
        <w:pStyle w:val="Sumrio1"/>
        <w:rPr>
          <w:rFonts w:asciiTheme="minorHAnsi" w:eastAsiaTheme="minorEastAsia" w:hAnsiTheme="minorHAnsi" w:cstheme="minorBidi"/>
          <w:b w:val="0"/>
          <w:sz w:val="22"/>
          <w:szCs w:val="22"/>
        </w:rPr>
      </w:pPr>
      <w:hyperlink w:anchor="_Toc278285988" w:history="1">
        <w:r w:rsidR="000C2E9F" w:rsidRPr="000C2E9F">
          <w:rPr>
            <w:rStyle w:val="Hyperlink"/>
            <w:b w:val="0"/>
          </w:rPr>
          <w:t>5.3 GRUPO DE EXPERIMENTO 3</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_Toc278285988 \h </w:instrText>
        </w:r>
        <w:r w:rsidR="00E63546" w:rsidRPr="000C2E9F">
          <w:rPr>
            <w:b w:val="0"/>
            <w:webHidden/>
          </w:rPr>
        </w:r>
        <w:r w:rsidR="00E63546" w:rsidRPr="000C2E9F">
          <w:rPr>
            <w:b w:val="0"/>
            <w:webHidden/>
          </w:rPr>
          <w:fldChar w:fldCharType="separate"/>
        </w:r>
        <w:r w:rsidR="00BD7594">
          <w:rPr>
            <w:b w:val="0"/>
            <w:webHidden/>
          </w:rPr>
          <w:t>66</w:t>
        </w:r>
        <w:r w:rsidR="00E63546" w:rsidRPr="000C2E9F">
          <w:rPr>
            <w:b w:val="0"/>
            <w:webHidden/>
          </w:rPr>
          <w:fldChar w:fldCharType="end"/>
        </w:r>
      </w:hyperlink>
    </w:p>
    <w:p w:rsidR="000C2E9F" w:rsidRDefault="000C2E9F">
      <w:pPr>
        <w:pStyle w:val="Sumrio1"/>
        <w:rPr>
          <w:rStyle w:val="Hyperlink"/>
          <w:b w:val="0"/>
        </w:rPr>
      </w:pPr>
    </w:p>
    <w:p w:rsidR="000C2E9F" w:rsidRPr="000C2E9F" w:rsidRDefault="003C4A25">
      <w:pPr>
        <w:pStyle w:val="Sumrio1"/>
        <w:rPr>
          <w:rFonts w:asciiTheme="minorHAnsi" w:eastAsiaTheme="minorEastAsia" w:hAnsiTheme="minorHAnsi" w:cstheme="minorBidi"/>
          <w:b w:val="0"/>
          <w:sz w:val="22"/>
          <w:szCs w:val="22"/>
        </w:rPr>
      </w:pPr>
      <w:hyperlink w:anchor="_Toc278285989" w:history="1">
        <w:r w:rsidR="000C2E9F" w:rsidRPr="000C2E9F">
          <w:rPr>
            <w:rStyle w:val="Hyperlink"/>
            <w:b w:val="0"/>
          </w:rPr>
          <w:t>6 DISCUSSÃO DOS RESULTADOS E CONCLUSÕES</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_Toc278285989 \h </w:instrText>
        </w:r>
        <w:r w:rsidR="00E63546" w:rsidRPr="000C2E9F">
          <w:rPr>
            <w:b w:val="0"/>
            <w:webHidden/>
          </w:rPr>
        </w:r>
        <w:r w:rsidR="00E63546" w:rsidRPr="000C2E9F">
          <w:rPr>
            <w:b w:val="0"/>
            <w:webHidden/>
          </w:rPr>
          <w:fldChar w:fldCharType="separate"/>
        </w:r>
        <w:r w:rsidR="00BD7594">
          <w:rPr>
            <w:b w:val="0"/>
            <w:webHidden/>
          </w:rPr>
          <w:t>67</w:t>
        </w:r>
        <w:r w:rsidR="00E63546" w:rsidRPr="000C2E9F">
          <w:rPr>
            <w:b w:val="0"/>
            <w:webHidden/>
          </w:rPr>
          <w:fldChar w:fldCharType="end"/>
        </w:r>
      </w:hyperlink>
    </w:p>
    <w:p w:rsidR="000C2E9F" w:rsidRDefault="000C2E9F">
      <w:pPr>
        <w:pStyle w:val="Sumrio1"/>
        <w:rPr>
          <w:rStyle w:val="Hyperlink"/>
          <w:b w:val="0"/>
        </w:rPr>
      </w:pPr>
    </w:p>
    <w:p w:rsidR="000C2E9F" w:rsidRPr="000C2E9F" w:rsidRDefault="003C4A25">
      <w:pPr>
        <w:pStyle w:val="Sumrio1"/>
        <w:rPr>
          <w:rFonts w:asciiTheme="minorHAnsi" w:eastAsiaTheme="minorEastAsia" w:hAnsiTheme="minorHAnsi" w:cstheme="minorBidi"/>
          <w:b w:val="0"/>
          <w:sz w:val="22"/>
          <w:szCs w:val="22"/>
        </w:rPr>
      </w:pPr>
      <w:hyperlink w:anchor="_Toc278285990" w:history="1">
        <w:r w:rsidR="000C2E9F" w:rsidRPr="000C2E9F">
          <w:rPr>
            <w:rStyle w:val="Hyperlink"/>
            <w:b w:val="0"/>
          </w:rPr>
          <w:t>7 REFERÊNCIAS BIBLIOGRÁFICAS</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_Toc278285990 \h </w:instrText>
        </w:r>
        <w:r w:rsidR="00E63546" w:rsidRPr="000C2E9F">
          <w:rPr>
            <w:b w:val="0"/>
            <w:webHidden/>
          </w:rPr>
        </w:r>
        <w:r w:rsidR="00E63546" w:rsidRPr="000C2E9F">
          <w:rPr>
            <w:b w:val="0"/>
            <w:webHidden/>
          </w:rPr>
          <w:fldChar w:fldCharType="separate"/>
        </w:r>
        <w:r w:rsidR="00BD7594">
          <w:rPr>
            <w:b w:val="0"/>
            <w:webHidden/>
          </w:rPr>
          <w:t>69</w:t>
        </w:r>
        <w:r w:rsidR="00E63546" w:rsidRPr="000C2E9F">
          <w:rPr>
            <w:b w:val="0"/>
            <w:webHidden/>
          </w:rPr>
          <w:fldChar w:fldCharType="end"/>
        </w:r>
      </w:hyperlink>
    </w:p>
    <w:p w:rsidR="000C2E9F" w:rsidRDefault="000C2E9F">
      <w:pPr>
        <w:pStyle w:val="Sumrio1"/>
        <w:rPr>
          <w:rStyle w:val="Hyperlink"/>
          <w:b w:val="0"/>
        </w:rPr>
      </w:pPr>
    </w:p>
    <w:p w:rsidR="000C2E9F" w:rsidRPr="000C2E9F" w:rsidRDefault="003C4A25">
      <w:pPr>
        <w:pStyle w:val="Sumrio1"/>
        <w:rPr>
          <w:rFonts w:asciiTheme="minorHAnsi" w:eastAsiaTheme="minorEastAsia" w:hAnsiTheme="minorHAnsi" w:cstheme="minorBidi"/>
          <w:b w:val="0"/>
          <w:sz w:val="22"/>
          <w:szCs w:val="22"/>
        </w:rPr>
      </w:pPr>
      <w:hyperlink w:anchor="_Toc278285991" w:history="1">
        <w:r w:rsidR="000C2E9F" w:rsidRPr="000C2E9F">
          <w:rPr>
            <w:rStyle w:val="Hyperlink"/>
            <w:b w:val="0"/>
          </w:rPr>
          <w:t>ANEXOS</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_Toc278285991 \h </w:instrText>
        </w:r>
        <w:r w:rsidR="00E63546" w:rsidRPr="000C2E9F">
          <w:rPr>
            <w:b w:val="0"/>
            <w:webHidden/>
          </w:rPr>
        </w:r>
        <w:r w:rsidR="00E63546" w:rsidRPr="000C2E9F">
          <w:rPr>
            <w:b w:val="0"/>
            <w:webHidden/>
          </w:rPr>
          <w:fldChar w:fldCharType="separate"/>
        </w:r>
        <w:r w:rsidR="00BD7594">
          <w:rPr>
            <w:b w:val="0"/>
            <w:webHidden/>
          </w:rPr>
          <w:t>71</w:t>
        </w:r>
        <w:r w:rsidR="00E63546" w:rsidRPr="000C2E9F">
          <w:rPr>
            <w:b w:val="0"/>
            <w:webHidden/>
          </w:rPr>
          <w:fldChar w:fldCharType="end"/>
        </w:r>
      </w:hyperlink>
    </w:p>
    <w:p w:rsidR="000C2E9F" w:rsidRPr="000C2E9F" w:rsidRDefault="003C4A25">
      <w:pPr>
        <w:pStyle w:val="Sumrio1"/>
        <w:rPr>
          <w:rFonts w:asciiTheme="minorHAnsi" w:eastAsiaTheme="minorEastAsia" w:hAnsiTheme="minorHAnsi" w:cstheme="minorBidi"/>
          <w:b w:val="0"/>
          <w:sz w:val="22"/>
          <w:szCs w:val="22"/>
        </w:rPr>
      </w:pPr>
      <w:hyperlink w:anchor="_Toc278285992" w:history="1">
        <w:r w:rsidR="000C2E9F" w:rsidRPr="000C2E9F">
          <w:rPr>
            <w:rStyle w:val="Hyperlink"/>
            <w:b w:val="0"/>
          </w:rPr>
          <w:t>ANEXO A – TABELA ASCII E ISO/IEC 8859-1</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_Toc278285992 \h </w:instrText>
        </w:r>
        <w:r w:rsidR="00E63546" w:rsidRPr="000C2E9F">
          <w:rPr>
            <w:b w:val="0"/>
            <w:webHidden/>
          </w:rPr>
        </w:r>
        <w:r w:rsidR="00E63546" w:rsidRPr="000C2E9F">
          <w:rPr>
            <w:b w:val="0"/>
            <w:webHidden/>
          </w:rPr>
          <w:fldChar w:fldCharType="separate"/>
        </w:r>
        <w:r w:rsidR="00BD7594">
          <w:rPr>
            <w:b w:val="0"/>
            <w:webHidden/>
          </w:rPr>
          <w:t>72</w:t>
        </w:r>
        <w:r w:rsidR="00E63546" w:rsidRPr="000C2E9F">
          <w:rPr>
            <w:b w:val="0"/>
            <w:webHidden/>
          </w:rPr>
          <w:fldChar w:fldCharType="end"/>
        </w:r>
      </w:hyperlink>
    </w:p>
    <w:p w:rsidR="000C2E9F" w:rsidRPr="000C2E9F" w:rsidRDefault="003C4A25">
      <w:pPr>
        <w:pStyle w:val="Sumrio1"/>
        <w:rPr>
          <w:rFonts w:asciiTheme="minorHAnsi" w:eastAsiaTheme="minorEastAsia" w:hAnsiTheme="minorHAnsi" w:cstheme="minorBidi"/>
          <w:b w:val="0"/>
          <w:sz w:val="22"/>
          <w:szCs w:val="22"/>
        </w:rPr>
      </w:pPr>
      <w:hyperlink w:anchor="_Toc278285993" w:history="1">
        <w:r w:rsidR="000C2E9F" w:rsidRPr="000C2E9F">
          <w:rPr>
            <w:rStyle w:val="Hyperlink"/>
            <w:b w:val="0"/>
          </w:rPr>
          <w:t>ANEXO B – BANCO DE IMAGENS</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_Toc278285993 \h </w:instrText>
        </w:r>
        <w:r w:rsidR="00E63546" w:rsidRPr="000C2E9F">
          <w:rPr>
            <w:b w:val="0"/>
            <w:webHidden/>
          </w:rPr>
        </w:r>
        <w:r w:rsidR="00E63546" w:rsidRPr="000C2E9F">
          <w:rPr>
            <w:b w:val="0"/>
            <w:webHidden/>
          </w:rPr>
          <w:fldChar w:fldCharType="separate"/>
        </w:r>
        <w:r w:rsidR="00BD7594">
          <w:rPr>
            <w:b w:val="0"/>
            <w:webHidden/>
          </w:rPr>
          <w:t>73</w:t>
        </w:r>
        <w:r w:rsidR="00E63546" w:rsidRPr="000C2E9F">
          <w:rPr>
            <w:b w:val="0"/>
            <w:webHidden/>
          </w:rPr>
          <w:fldChar w:fldCharType="end"/>
        </w:r>
      </w:hyperlink>
    </w:p>
    <w:p w:rsidR="00736894" w:rsidRDefault="00E63546" w:rsidP="00736894">
      <w:r w:rsidRPr="000C2E9F">
        <w:fldChar w:fldCharType="end"/>
      </w:r>
    </w:p>
    <w:p w:rsidR="00736894" w:rsidRDefault="00736894" w:rsidP="00736894"/>
    <w:p w:rsidR="00736894" w:rsidRDefault="00736894" w:rsidP="00736894">
      <w:pPr>
        <w:ind w:firstLine="0"/>
      </w:pPr>
    </w:p>
    <w:p w:rsidR="00736894" w:rsidRDefault="00736894" w:rsidP="00736894"/>
    <w:p w:rsidR="00736894" w:rsidRDefault="00736894" w:rsidP="00736894"/>
    <w:p w:rsidR="00736894" w:rsidRDefault="00736894" w:rsidP="00736894"/>
    <w:p w:rsidR="004E63DF" w:rsidRDefault="004E63DF" w:rsidP="00736894"/>
    <w:p w:rsidR="004E63DF" w:rsidRDefault="004E63DF" w:rsidP="00736894"/>
    <w:p w:rsidR="004E63DF" w:rsidRDefault="004E63DF" w:rsidP="00736894"/>
    <w:p w:rsidR="00E2339B" w:rsidRDefault="004E63DF" w:rsidP="00E86E8E">
      <w:pPr>
        <w:pStyle w:val="Ttulo1"/>
      </w:pPr>
      <w:bookmarkStart w:id="4" w:name="_Toc264898849"/>
      <w:bookmarkStart w:id="5" w:name="_Toc278285941"/>
      <w:proofErr w:type="gramStart"/>
      <w:r>
        <w:lastRenderedPageBreak/>
        <w:t>1</w:t>
      </w:r>
      <w:proofErr w:type="gramEnd"/>
      <w:r w:rsidR="00E86E8E">
        <w:t xml:space="preserve"> INTRODUÇÃO</w:t>
      </w:r>
      <w:bookmarkEnd w:id="4"/>
      <w:bookmarkEnd w:id="5"/>
      <w:r w:rsidR="00315A12">
        <w:t xml:space="preserve"> (TODO)</w:t>
      </w:r>
    </w:p>
    <w:p w:rsidR="00283C45" w:rsidRPr="00283C45" w:rsidRDefault="00283C45" w:rsidP="00283C45"/>
    <w:p w:rsidR="00257539" w:rsidRPr="00257539" w:rsidRDefault="00257539" w:rsidP="00257539">
      <w:r w:rsidRPr="00257539">
        <w:t xml:space="preserve">No decorrer da história da humanidade, o homem sempre precisou se comunicar de forma segura, seja enviando mensagens confidenciais através de redes de comunicações para aliados durante a guerra, como rádio, ou mais recentemente enviando relatórios confidenciais por </w:t>
      </w:r>
      <w:proofErr w:type="spellStart"/>
      <w:r w:rsidRPr="00257539">
        <w:t>email</w:t>
      </w:r>
      <w:proofErr w:type="spellEnd"/>
      <w:r w:rsidRPr="00257539">
        <w:t xml:space="preserve"> para um superior na empresa.</w:t>
      </w:r>
    </w:p>
    <w:p w:rsidR="00257539" w:rsidRPr="00257539" w:rsidRDefault="00257539" w:rsidP="00257539">
      <w:r w:rsidRPr="00257539">
        <w:t xml:space="preserve">O mundo atualmente é movido por informações. As operações sobre elas devem ocorrer de forma segura. A cada dia são desenvolvidas técnicas para escutar e modificar tais informações. O meu trabalho vem no sentido de contribuir com mais um algoritmo para </w:t>
      </w:r>
      <w:r>
        <w:t>prover serviços de criptografia.</w:t>
      </w:r>
    </w:p>
    <w:p w:rsidR="00257539" w:rsidRPr="00257539" w:rsidRDefault="00257539" w:rsidP="00257539">
      <w:r w:rsidRPr="00257539">
        <w:t xml:space="preserve">A criptografia surgiu para tentar evitar que informações sigilosas sejam recuperadas e alteradas por intrusos. Com ela é possível prover serviços de segurança para informações em arquivos, mas também em canais de comunicação, quando existem informações importantes trafegando por canais inseguros, como ocorre com a </w:t>
      </w:r>
      <w:r w:rsidRPr="00257539">
        <w:rPr>
          <w:i/>
        </w:rPr>
        <w:t>internet</w:t>
      </w:r>
      <w:r w:rsidRPr="00257539">
        <w:t>.</w:t>
      </w:r>
      <w:r w:rsidR="00DD2A16">
        <w:t xml:space="preserve"> </w:t>
      </w:r>
      <w:sdt>
        <w:sdtPr>
          <w:id w:val="154176"/>
          <w:citation/>
        </w:sdtPr>
        <w:sdtContent>
          <w:r w:rsidR="00DD2A16">
            <w:fldChar w:fldCharType="begin"/>
          </w:r>
          <w:r w:rsidR="00DD2A16" w:rsidRPr="00DC18FE">
            <w:instrText xml:space="preserve"> CITATION Men01 \l 1033 </w:instrText>
          </w:r>
          <w:r w:rsidR="00DD2A16">
            <w:fldChar w:fldCharType="separate"/>
          </w:r>
          <w:r w:rsidR="00DD2A16" w:rsidRPr="003564A5">
            <w:rPr>
              <w:noProof/>
            </w:rPr>
            <w:t>[1]</w:t>
          </w:r>
          <w:r w:rsidR="00DD2A16">
            <w:fldChar w:fldCharType="end"/>
          </w:r>
        </w:sdtContent>
      </w:sdt>
    </w:p>
    <w:p w:rsidR="00257539" w:rsidRPr="00257539" w:rsidRDefault="00257539" w:rsidP="00257539">
      <w:r w:rsidRPr="00257539">
        <w:t xml:space="preserve">No presente projeto será </w:t>
      </w:r>
      <w:proofErr w:type="gramStart"/>
      <w:r w:rsidRPr="00257539">
        <w:t>implementado</w:t>
      </w:r>
      <w:proofErr w:type="gramEnd"/>
      <w:r w:rsidRPr="00257539">
        <w:t xml:space="preserve"> uma otimização no algoritmo de criptografia de dados utilizando imagens </w:t>
      </w:r>
      <w:r w:rsidRPr="00257539">
        <w:rPr>
          <w:noProof/>
        </w:rPr>
        <w:t>[1]</w:t>
      </w:r>
      <w:r w:rsidRPr="00257539">
        <w:t xml:space="preserve">. A principal motivação deste trabalho é a busca pela melhoria no algoritmo original no sentido de diminuir o tempo de encriptação para determinados tipos de imagens. </w:t>
      </w:r>
    </w:p>
    <w:p w:rsidR="00257539" w:rsidRPr="00257539" w:rsidRDefault="00257539" w:rsidP="00257539">
      <w:r w:rsidRPr="00257539">
        <w:t xml:space="preserve">Hoje existem duas classes diferentes de métodos de criptografia: o método de chave simétrica, utilizado desde os tempos do império romano, que utiliza uma mesma chave para </w:t>
      </w:r>
      <w:proofErr w:type="spellStart"/>
      <w:r w:rsidRPr="00257539">
        <w:t>encriptar</w:t>
      </w:r>
      <w:proofErr w:type="spellEnd"/>
      <w:r w:rsidRPr="00257539">
        <w:t xml:space="preserve"> e </w:t>
      </w:r>
      <w:proofErr w:type="spellStart"/>
      <w:r w:rsidRPr="00257539">
        <w:t>decriptar</w:t>
      </w:r>
      <w:proofErr w:type="spellEnd"/>
      <w:r w:rsidRPr="00257539">
        <w:t xml:space="preserve"> uma mensagem (apesar do mesmo conceito, o algoritmo utilizado na Roma antiga é, nos dias de hoje</w:t>
      </w:r>
      <w:r w:rsidR="00113366">
        <w:t>, trivialmente quebrável), e</w:t>
      </w:r>
      <w:r w:rsidRPr="00257539">
        <w:t xml:space="preserve"> o método proposto em 1976 por pesquisadores do MIT que utiliza duas chaves diferentes, uma para a encriptação e </w:t>
      </w:r>
      <w:proofErr w:type="gramStart"/>
      <w:r w:rsidRPr="00257539">
        <w:t>outra para decriptação, chamado</w:t>
      </w:r>
      <w:proofErr w:type="gramEnd"/>
      <w:r w:rsidRPr="00257539">
        <w:t xml:space="preserve"> método de chave assimétrica. O algoritmo de criptografia de dados utilizando imagens é do tipo “criptografia de chave simétrica”, ou seja, a mesma chave (no caso, a imagem) é utilizada tanto na encriptação quanto na decriptação. A </w:t>
      </w:r>
      <w:proofErr w:type="gramStart"/>
      <w:r w:rsidRPr="00257539">
        <w:t>otimização</w:t>
      </w:r>
      <w:proofErr w:type="gramEnd"/>
      <w:r w:rsidRPr="00257539">
        <w:t xml:space="preserve"> aplica-se no momento em que o algoritmo tenta </w:t>
      </w:r>
      <w:proofErr w:type="spellStart"/>
      <w:r w:rsidRPr="00257539">
        <w:t>encriptar</w:t>
      </w:r>
      <w:proofErr w:type="spellEnd"/>
      <w:r w:rsidRPr="00257539">
        <w:t xml:space="preserve"> um valor que não possui representação na imagem, o que leva o algoritmo original a procura o </w:t>
      </w:r>
      <w:r w:rsidRPr="00257539">
        <w:rPr>
          <w:i/>
        </w:rPr>
        <w:t>pixel</w:t>
      </w:r>
      <w:r w:rsidRPr="00257539">
        <w:t xml:space="preserve"> mais próximo representável do </w:t>
      </w:r>
      <w:r w:rsidRPr="00257539">
        <w:rPr>
          <w:i/>
        </w:rPr>
        <w:t>pixel</w:t>
      </w:r>
      <w:r w:rsidRPr="00257539">
        <w:t xml:space="preserve"> faltante, enquanto o algoritmo otimizado procura por qualquer </w:t>
      </w:r>
      <w:r w:rsidRPr="00257539">
        <w:rPr>
          <w:i/>
        </w:rPr>
        <w:t>pixel</w:t>
      </w:r>
      <w:r w:rsidRPr="00257539">
        <w:t xml:space="preserve"> na imagem para substituir o </w:t>
      </w:r>
      <w:r w:rsidRPr="00257539">
        <w:rPr>
          <w:i/>
        </w:rPr>
        <w:t>pixel</w:t>
      </w:r>
      <w:r w:rsidRPr="00257539">
        <w:t xml:space="preserve"> faltante.</w:t>
      </w:r>
    </w:p>
    <w:p w:rsidR="00257539" w:rsidRPr="00257539" w:rsidRDefault="00257539" w:rsidP="00257539">
      <w:r w:rsidRPr="00257539">
        <w:t xml:space="preserve">A </w:t>
      </w:r>
      <w:proofErr w:type="gramStart"/>
      <w:r w:rsidRPr="00257539">
        <w:t>otimização</w:t>
      </w:r>
      <w:proofErr w:type="gramEnd"/>
      <w:r w:rsidRPr="00257539">
        <w:t xml:space="preserve"> será avaliada e os seus resultados comparados com os resultados obtidos do algoritmo original, em teste envolvendo textos aleatórios e textos reais, em português.</w:t>
      </w:r>
    </w:p>
    <w:p w:rsidR="00007F1D" w:rsidRDefault="00007F1D" w:rsidP="00E86E8E"/>
    <w:p w:rsidR="00E86E8E" w:rsidRDefault="00283C45" w:rsidP="00B062FD">
      <w:pPr>
        <w:pStyle w:val="Ttulo2"/>
      </w:pPr>
      <w:bookmarkStart w:id="6" w:name="_Toc264898851"/>
      <w:bookmarkStart w:id="7" w:name="_Toc278285942"/>
      <w:r>
        <w:lastRenderedPageBreak/>
        <w:t>1.1</w:t>
      </w:r>
      <w:r w:rsidR="00E86E8E">
        <w:t xml:space="preserve"> OBJETIVOS</w:t>
      </w:r>
      <w:bookmarkEnd w:id="6"/>
      <w:bookmarkEnd w:id="7"/>
      <w:r w:rsidR="00E86E8E">
        <w:tab/>
      </w:r>
    </w:p>
    <w:p w:rsidR="00E86E8E" w:rsidRDefault="00283C45" w:rsidP="00E86E8E">
      <w:pPr>
        <w:pStyle w:val="Ttulo3"/>
        <w:spacing w:before="0" w:beforeAutospacing="0" w:after="240" w:afterAutospacing="0"/>
      </w:pPr>
      <w:bookmarkStart w:id="8" w:name="_Toc264898852"/>
      <w:bookmarkStart w:id="9" w:name="_Toc278285943"/>
      <w:r>
        <w:t>1.1</w:t>
      </w:r>
      <w:r w:rsidR="00E86E8E">
        <w:t>.1 Objetivo Geral</w:t>
      </w:r>
      <w:bookmarkEnd w:id="8"/>
      <w:bookmarkEnd w:id="9"/>
    </w:p>
    <w:p w:rsidR="00E86E8E" w:rsidRDefault="00C126B8" w:rsidP="00C126B8">
      <w:r w:rsidRPr="00C126B8">
        <w:t>Desenvolver um</w:t>
      </w:r>
      <w:r>
        <w:t xml:space="preserve">a ferramenta </w:t>
      </w:r>
      <w:del w:id="10" w:author="Mikhail" w:date="2013-11-09T14:35:00Z">
        <w:r w:rsidDel="003C4A25">
          <w:delText>de</w:delText>
        </w:r>
        <w:r w:rsidRPr="00C126B8" w:rsidDel="003C4A25">
          <w:delText xml:space="preserve"> </w:delText>
        </w:r>
        <w:r w:rsidRPr="00C126B8" w:rsidDel="003C4A25">
          <w:rPr>
            <w:i/>
          </w:rPr>
          <w:delText>software</w:delText>
        </w:r>
      </w:del>
      <w:r w:rsidRPr="00C126B8">
        <w:t xml:space="preserve"> capaz de simplificar a geração de diagramas temporais para as técnicas de escalonamento</w:t>
      </w:r>
      <w:r w:rsidR="00281871">
        <w:t xml:space="preserve"> </w:t>
      </w:r>
      <w:del w:id="11" w:author="Mikhail" w:date="2013-11-09T14:35:00Z">
        <w:r w:rsidR="00281871" w:rsidDel="003C4A25">
          <w:delText>clássicas</w:delText>
        </w:r>
      </w:del>
      <w:r w:rsidRPr="00C126B8">
        <w:t xml:space="preserve"> utilizadas em Sistemas de Tempo Real como: </w:t>
      </w:r>
      <w:r w:rsidRPr="00C126B8">
        <w:rPr>
          <w:i/>
        </w:rPr>
        <w:t xml:space="preserve">Rate </w:t>
      </w:r>
      <w:proofErr w:type="spellStart"/>
      <w:r w:rsidRPr="00C126B8">
        <w:rPr>
          <w:i/>
        </w:rPr>
        <w:t>Monotonic</w:t>
      </w:r>
      <w:proofErr w:type="spellEnd"/>
      <w:r w:rsidRPr="00C126B8">
        <w:t xml:space="preserve">, </w:t>
      </w:r>
      <w:r w:rsidRPr="00C126B8">
        <w:rPr>
          <w:i/>
        </w:rPr>
        <w:t xml:space="preserve">Deadline </w:t>
      </w:r>
      <w:proofErr w:type="spellStart"/>
      <w:r w:rsidRPr="00C126B8">
        <w:rPr>
          <w:i/>
        </w:rPr>
        <w:t>Monotonic</w:t>
      </w:r>
      <w:proofErr w:type="spellEnd"/>
      <w:r w:rsidRPr="00C126B8">
        <w:t xml:space="preserve">, </w:t>
      </w:r>
      <w:proofErr w:type="spellStart"/>
      <w:r w:rsidRPr="00C126B8">
        <w:rPr>
          <w:i/>
        </w:rPr>
        <w:t>Earliest</w:t>
      </w:r>
      <w:proofErr w:type="spellEnd"/>
      <w:r w:rsidRPr="00C126B8">
        <w:rPr>
          <w:i/>
        </w:rPr>
        <w:t xml:space="preserve"> Deadline </w:t>
      </w:r>
      <w:proofErr w:type="spellStart"/>
      <w:r w:rsidRPr="00C126B8">
        <w:rPr>
          <w:i/>
        </w:rPr>
        <w:t>First</w:t>
      </w:r>
      <w:proofErr w:type="spellEnd"/>
      <w:r w:rsidRPr="00C126B8">
        <w:t xml:space="preserve">, </w:t>
      </w:r>
      <w:proofErr w:type="gramStart"/>
      <w:r w:rsidRPr="00C126B8">
        <w:rPr>
          <w:i/>
        </w:rPr>
        <w:t>Round</w:t>
      </w:r>
      <w:proofErr w:type="gramEnd"/>
      <w:r w:rsidRPr="00C126B8">
        <w:rPr>
          <w:i/>
        </w:rPr>
        <w:t xml:space="preserve"> Robin</w:t>
      </w:r>
      <w:r w:rsidRPr="00C126B8">
        <w:t xml:space="preserve"> e </w:t>
      </w:r>
      <w:proofErr w:type="spellStart"/>
      <w:r w:rsidRPr="00C126B8">
        <w:rPr>
          <w:i/>
        </w:rPr>
        <w:t>Least</w:t>
      </w:r>
      <w:proofErr w:type="spellEnd"/>
      <w:r w:rsidRPr="00C126B8">
        <w:rPr>
          <w:i/>
        </w:rPr>
        <w:t xml:space="preserve"> </w:t>
      </w:r>
      <w:proofErr w:type="spellStart"/>
      <w:r w:rsidRPr="00C126B8">
        <w:rPr>
          <w:i/>
        </w:rPr>
        <w:t>Laxity</w:t>
      </w:r>
      <w:proofErr w:type="spellEnd"/>
      <w:ins w:id="12" w:author="Mikhail" w:date="2013-11-09T14:36:00Z">
        <w:r w:rsidR="003C4A25">
          <w:rPr>
            <w:i/>
          </w:rPr>
          <w:t>,</w:t>
        </w:r>
      </w:ins>
      <w:r w:rsidRPr="00C126B8">
        <w:t xml:space="preserve"> que trabalham com tarefas periódicas</w:t>
      </w:r>
      <w:r w:rsidR="0081463F">
        <w:t>,</w:t>
      </w:r>
      <w:r w:rsidRPr="00C126B8">
        <w:t xml:space="preserve"> e as técnicas de Servidores </w:t>
      </w:r>
      <w:r w:rsidR="0081463F" w:rsidRPr="0081463F">
        <w:rPr>
          <w:i/>
        </w:rPr>
        <w:t>Background</w:t>
      </w:r>
      <w:r w:rsidR="0081463F">
        <w:t xml:space="preserve">, Servidores </w:t>
      </w:r>
      <w:r w:rsidRPr="00C126B8">
        <w:t xml:space="preserve">de </w:t>
      </w:r>
      <w:proofErr w:type="spellStart"/>
      <w:r w:rsidRPr="00C126B8">
        <w:rPr>
          <w:i/>
        </w:rPr>
        <w:t>Polling</w:t>
      </w:r>
      <w:proofErr w:type="spellEnd"/>
      <w:r w:rsidRPr="00C126B8">
        <w:t xml:space="preserve"> e Servidores </w:t>
      </w:r>
      <w:proofErr w:type="spellStart"/>
      <w:r w:rsidRPr="00C126B8">
        <w:rPr>
          <w:i/>
        </w:rPr>
        <w:t>Sporadic</w:t>
      </w:r>
      <w:proofErr w:type="spellEnd"/>
      <w:ins w:id="13" w:author="Mikhail" w:date="2013-11-09T14:36:00Z">
        <w:r w:rsidR="003C4A25">
          <w:rPr>
            <w:i/>
          </w:rPr>
          <w:t>,</w:t>
        </w:r>
      </w:ins>
      <w:r w:rsidRPr="00C126B8">
        <w:t xml:space="preserve"> aplicadas à tarefas esporádicas,</w:t>
      </w:r>
      <w:commentRangeStart w:id="14"/>
      <w:r w:rsidRPr="00C126B8">
        <w:t xml:space="preserve"> abstraindo assim os cálculos e suas complexidades envol</w:t>
      </w:r>
      <w:r>
        <w:t>vidas durante este procedimento</w:t>
      </w:r>
      <w:r w:rsidR="00257539" w:rsidRPr="00257539">
        <w:t>.</w:t>
      </w:r>
      <w:commentRangeEnd w:id="14"/>
      <w:r w:rsidR="003C4A25">
        <w:rPr>
          <w:rStyle w:val="Refdecomentrio"/>
          <w:rFonts w:eastAsia="Calibri"/>
        </w:rPr>
        <w:commentReference w:id="14"/>
      </w:r>
    </w:p>
    <w:p w:rsidR="00E86E8E" w:rsidRDefault="00283C45" w:rsidP="00E86E8E">
      <w:pPr>
        <w:pStyle w:val="Ttulo3"/>
      </w:pPr>
      <w:bookmarkStart w:id="15" w:name="_Toc264898853"/>
      <w:bookmarkStart w:id="16" w:name="_Toc278285944"/>
      <w:r>
        <w:t>1.1</w:t>
      </w:r>
      <w:r w:rsidR="00E86E8E">
        <w:t>.2 Objetivo</w:t>
      </w:r>
      <w:r w:rsidR="008B6F69">
        <w:t>s</w:t>
      </w:r>
      <w:r w:rsidR="00E86E8E">
        <w:t xml:space="preserve"> Específico</w:t>
      </w:r>
      <w:bookmarkEnd w:id="15"/>
      <w:bookmarkEnd w:id="16"/>
      <w:r w:rsidR="008B6F69">
        <w:t>s</w:t>
      </w:r>
    </w:p>
    <w:p w:rsidR="00E9698A" w:rsidRDefault="00303FBC" w:rsidP="00E9698A">
      <w:pPr>
        <w:pStyle w:val="PargrafodaLista"/>
        <w:numPr>
          <w:ilvl w:val="0"/>
          <w:numId w:val="3"/>
        </w:numPr>
        <w:spacing w:line="360" w:lineRule="auto"/>
        <w:ind w:left="993" w:hanging="284"/>
        <w:jc w:val="both"/>
      </w:pPr>
      <w:commentRangeStart w:id="17"/>
      <w:r>
        <w:t xml:space="preserve">Efetuar estudo sobre Sistemas de Tempo Real, seus conceitos, sua utilização, suas técnicas clássicas de escalonamento e trabalhos relacionados. </w:t>
      </w:r>
      <w:commentRangeEnd w:id="17"/>
      <w:r w:rsidR="003C4A25">
        <w:rPr>
          <w:rStyle w:val="Refdecomentrio"/>
          <w:rFonts w:eastAsia="Calibri"/>
        </w:rPr>
        <w:commentReference w:id="17"/>
      </w:r>
    </w:p>
    <w:p w:rsidR="00E86E8E" w:rsidRDefault="00E9698A" w:rsidP="00E9698A">
      <w:pPr>
        <w:pStyle w:val="PargrafodaLista"/>
        <w:numPr>
          <w:ilvl w:val="0"/>
          <w:numId w:val="3"/>
        </w:numPr>
        <w:spacing w:line="360" w:lineRule="auto"/>
        <w:ind w:left="993" w:hanging="284"/>
        <w:jc w:val="both"/>
      </w:pPr>
      <w:r>
        <w:t xml:space="preserve">Identificar </w:t>
      </w:r>
      <w:r w:rsidR="00ED24B7">
        <w:t xml:space="preserve">técnicas clássicas de escalonamento </w:t>
      </w:r>
      <w:del w:id="18" w:author="Mikhail" w:date="2013-11-09T14:50:00Z">
        <w:r w:rsidR="00ED24B7" w:rsidDel="00067322">
          <w:delText xml:space="preserve">que possam ter seu processo de </w:delText>
        </w:r>
      </w:del>
      <w:ins w:id="19" w:author="Mikhail" w:date="2013-11-09T14:50:00Z">
        <w:r w:rsidR="00067322">
          <w:t>para pesquisa e desenvolvimento de algoritmo</w:t>
        </w:r>
        <w:r w:rsidR="00067322">
          <w:t xml:space="preserve"> de </w:t>
        </w:r>
      </w:ins>
      <w:r w:rsidR="00ED24B7">
        <w:t>geração de diagrama temporais automatizado.</w:t>
      </w:r>
    </w:p>
    <w:p w:rsidR="00E9698A" w:rsidRDefault="00067322" w:rsidP="00E9698A">
      <w:pPr>
        <w:pStyle w:val="PargrafodaLista"/>
        <w:numPr>
          <w:ilvl w:val="0"/>
          <w:numId w:val="3"/>
        </w:numPr>
        <w:spacing w:line="360" w:lineRule="auto"/>
        <w:ind w:left="993" w:hanging="284"/>
        <w:jc w:val="both"/>
      </w:pPr>
      <w:ins w:id="20" w:author="Mikhail" w:date="2013-11-09T14:50:00Z">
        <w:r>
          <w:t>Pesquisa e desenvolvimento da</w:t>
        </w:r>
      </w:ins>
      <w:ins w:id="21" w:author="Mikhail" w:date="2013-11-09T14:52:00Z">
        <w:r>
          <w:t>s</w:t>
        </w:r>
      </w:ins>
      <w:ins w:id="22" w:author="Mikhail" w:date="2013-11-09T14:50:00Z">
        <w:r>
          <w:t xml:space="preserve"> </w:t>
        </w:r>
      </w:ins>
      <w:del w:id="23" w:author="Mikhail" w:date="2013-11-09T14:50:00Z">
        <w:r w:rsidR="00ED24B7" w:rsidDel="00067322">
          <w:delText>Implementar a</w:delText>
        </w:r>
      </w:del>
      <w:del w:id="24" w:author="Mikhail" w:date="2013-11-09T14:52:00Z">
        <w:r w:rsidR="00ED24B7" w:rsidDel="00067322">
          <w:delText xml:space="preserve"> lógica e comportamento das</w:delText>
        </w:r>
      </w:del>
      <w:r w:rsidR="00ED24B7">
        <w:t xml:space="preserve"> técnicas de escalonamento utilizando como entrada tarefas periódicas e </w:t>
      </w:r>
      <w:commentRangeStart w:id="25"/>
      <w:r w:rsidR="00ED24B7">
        <w:t>esporádicas</w:t>
      </w:r>
      <w:commentRangeEnd w:id="25"/>
      <w:r>
        <w:rPr>
          <w:rStyle w:val="Refdecomentrio"/>
          <w:rFonts w:eastAsia="Calibri"/>
        </w:rPr>
        <w:commentReference w:id="25"/>
      </w:r>
      <w:r w:rsidR="00ED24B7">
        <w:t>.</w:t>
      </w:r>
    </w:p>
    <w:p w:rsidR="0044207A" w:rsidRDefault="0044207A" w:rsidP="00E9698A">
      <w:pPr>
        <w:pStyle w:val="PargrafodaLista"/>
        <w:numPr>
          <w:ilvl w:val="0"/>
          <w:numId w:val="3"/>
        </w:numPr>
        <w:spacing w:line="360" w:lineRule="auto"/>
        <w:ind w:left="993" w:hanging="284"/>
        <w:jc w:val="both"/>
      </w:pPr>
      <w:del w:id="26" w:author="Mikhail" w:date="2013-11-09T14:52:00Z">
        <w:r w:rsidDel="00067322">
          <w:delText xml:space="preserve">Implementar </w:delText>
        </w:r>
      </w:del>
      <w:ins w:id="27" w:author="Mikhail" w:date="2013-11-09T14:52:00Z">
        <w:r w:rsidR="00067322">
          <w:t>Desenvolver</w:t>
        </w:r>
        <w:r w:rsidR="00067322">
          <w:t xml:space="preserve"> </w:t>
        </w:r>
      </w:ins>
      <w:r>
        <w:t xml:space="preserve">testes unitários </w:t>
      </w:r>
      <w:del w:id="28" w:author="Mikhail" w:date="2013-11-09T14:52:00Z">
        <w:r w:rsidDel="00067322">
          <w:delText xml:space="preserve">que </w:delText>
        </w:r>
        <w:r w:rsidR="00582B7F" w:rsidDel="00067322">
          <w:delText>valide</w:delText>
        </w:r>
        <w:r w:rsidR="00AB211C" w:rsidDel="00067322">
          <w:delText>m</w:delText>
        </w:r>
        <w:r w:rsidDel="00067322">
          <w:delText xml:space="preserve"> a lógica</w:delText>
        </w:r>
      </w:del>
      <w:ins w:id="29" w:author="Mikhail" w:date="2013-11-09T14:52:00Z">
        <w:r w:rsidR="00067322">
          <w:t xml:space="preserve">para validação das técnicas </w:t>
        </w:r>
      </w:ins>
      <w:ins w:id="30" w:author="Mikhail" w:date="2013-11-09T14:53:00Z">
        <w:r w:rsidR="00067322">
          <w:t xml:space="preserve">de escalonamento </w:t>
        </w:r>
      </w:ins>
      <w:ins w:id="31" w:author="Mikhail" w:date="2013-11-09T14:52:00Z">
        <w:r w:rsidR="00067322">
          <w:t>desenvolvidas</w:t>
        </w:r>
      </w:ins>
      <w:del w:id="32" w:author="Mikhail" w:date="2013-11-09T14:53:00Z">
        <w:r w:rsidDel="00067322">
          <w:delText xml:space="preserve"> implementada </w:delText>
        </w:r>
        <w:r w:rsidR="00582B7F" w:rsidDel="00067322">
          <w:delText>para cada</w:delText>
        </w:r>
        <w:r w:rsidDel="00067322">
          <w:delText xml:space="preserve"> t</w:delText>
        </w:r>
        <w:r w:rsidR="00582B7F" w:rsidDel="00067322">
          <w:delText>écnica</w:delText>
        </w:r>
        <w:r w:rsidDel="00067322">
          <w:delText xml:space="preserve"> de escalonamento</w:delText>
        </w:r>
      </w:del>
      <w:r>
        <w:t>.</w:t>
      </w:r>
    </w:p>
    <w:p w:rsidR="00067322" w:rsidRDefault="00ED24B7" w:rsidP="00067322">
      <w:pPr>
        <w:pStyle w:val="PargrafodaLista"/>
        <w:numPr>
          <w:ilvl w:val="0"/>
          <w:numId w:val="3"/>
        </w:numPr>
        <w:spacing w:line="360" w:lineRule="auto"/>
        <w:ind w:left="993" w:hanging="284"/>
        <w:jc w:val="both"/>
      </w:pPr>
      <w:r>
        <w:t xml:space="preserve">Desenvolver uma ferramenta </w:t>
      </w:r>
      <w:del w:id="33" w:author="Mikhail" w:date="2013-11-09T14:53:00Z">
        <w:r w:rsidDel="00067322">
          <w:delText xml:space="preserve">de </w:delText>
        </w:r>
        <w:r w:rsidRPr="00ED24B7" w:rsidDel="00067322">
          <w:rPr>
            <w:i/>
          </w:rPr>
          <w:delText>software</w:delText>
        </w:r>
        <w:r w:rsidDel="00067322">
          <w:delText xml:space="preserve"> </w:delText>
        </w:r>
      </w:del>
      <w:r>
        <w:t>que faça a integração das técnicas</w:t>
      </w:r>
      <w:commentRangeStart w:id="34"/>
      <w:r w:rsidR="00496634">
        <w:t>, que permita ao usuário inserir tarefas</w:t>
      </w:r>
      <w:r>
        <w:t xml:space="preserve"> </w:t>
      </w:r>
      <w:r w:rsidR="0044207A">
        <w:t>e</w:t>
      </w:r>
      <w:r w:rsidR="00496634">
        <w:t xml:space="preserve"> que</w:t>
      </w:r>
      <w:r w:rsidR="0044207A">
        <w:t xml:space="preserve"> apresente o digrama temporal </w:t>
      </w:r>
      <w:proofErr w:type="gramStart"/>
      <w:r w:rsidR="0044207A">
        <w:t>gerado</w:t>
      </w:r>
      <w:r w:rsidR="00E9698A">
        <w:t>.</w:t>
      </w:r>
      <w:commentRangeEnd w:id="34"/>
      <w:proofErr w:type="gramEnd"/>
      <w:r w:rsidR="00067322">
        <w:rPr>
          <w:rStyle w:val="Refdecomentrio"/>
          <w:rFonts w:eastAsia="Calibri"/>
        </w:rPr>
        <w:commentReference w:id="34"/>
      </w:r>
    </w:p>
    <w:p w:rsidR="00067322" w:rsidRDefault="00067322" w:rsidP="00E86E8E">
      <w:pPr>
        <w:pStyle w:val="Ttulo2"/>
        <w:rPr>
          <w:ins w:id="35" w:author="Mikhail" w:date="2013-11-09T14:53:00Z"/>
        </w:rPr>
      </w:pPr>
      <w:bookmarkStart w:id="36" w:name="_Toc264898855"/>
      <w:bookmarkStart w:id="37" w:name="_Toc278285945"/>
      <w:proofErr w:type="spellStart"/>
      <w:ins w:id="38" w:author="Mikhail" w:date="2013-11-09T14:58:00Z">
        <w:r>
          <w:t>Hussama</w:t>
        </w:r>
        <w:proofErr w:type="spellEnd"/>
        <w:r>
          <w:t xml:space="preserve">, lembra que isso é um trabalho cientifico, evita ao máximo falar a palavra </w:t>
        </w:r>
        <w:proofErr w:type="gramStart"/>
        <w:r>
          <w:t>implementação</w:t>
        </w:r>
        <w:proofErr w:type="gramEnd"/>
        <w:r>
          <w:t>, usa desenvolvimento.</w:t>
        </w:r>
      </w:ins>
    </w:p>
    <w:p w:rsidR="00E86E8E" w:rsidRDefault="00283C45" w:rsidP="00E86E8E">
      <w:pPr>
        <w:pStyle w:val="Ttulo2"/>
      </w:pPr>
      <w:r>
        <w:t>1.2</w:t>
      </w:r>
      <w:r w:rsidR="00E86E8E">
        <w:t xml:space="preserve"> METODOLOGIA</w:t>
      </w:r>
      <w:bookmarkEnd w:id="36"/>
      <w:bookmarkEnd w:id="37"/>
    </w:p>
    <w:p w:rsidR="00BD743A" w:rsidRDefault="00BD743A" w:rsidP="00283C45">
      <w:r>
        <w:t xml:space="preserve">O trabalho foi </w:t>
      </w:r>
      <w:r w:rsidR="00AF4860">
        <w:t>divido</w:t>
      </w:r>
      <w:r>
        <w:t xml:space="preserve"> em etapas que compreendem:</w:t>
      </w:r>
    </w:p>
    <w:p w:rsidR="00283C45" w:rsidRDefault="00283C45" w:rsidP="00AF4860">
      <w:pPr>
        <w:pStyle w:val="Standard"/>
        <w:numPr>
          <w:ilvl w:val="0"/>
          <w:numId w:val="4"/>
        </w:numPr>
        <w:spacing w:line="360" w:lineRule="auto"/>
        <w:jc w:val="both"/>
        <w:rPr>
          <w:rFonts w:ascii="Times New Roman" w:hAnsi="Times New Roman"/>
        </w:rPr>
      </w:pPr>
      <w:del w:id="39" w:author="Mikhail" w:date="2013-11-09T15:00:00Z">
        <w:r w:rsidDel="0093785A">
          <w:rPr>
            <w:rFonts w:ascii="Times New Roman" w:hAnsi="Times New Roman"/>
          </w:rPr>
          <w:delText xml:space="preserve">Pesquisa </w:delText>
        </w:r>
      </w:del>
      <w:ins w:id="40" w:author="Mikhail" w:date="2013-11-09T15:00:00Z">
        <w:r w:rsidR="0093785A">
          <w:rPr>
            <w:rFonts w:ascii="Times New Roman" w:hAnsi="Times New Roman"/>
          </w:rPr>
          <w:t>Revisão</w:t>
        </w:r>
        <w:r w:rsidR="0093785A">
          <w:rPr>
            <w:rFonts w:ascii="Times New Roman" w:hAnsi="Times New Roman"/>
          </w:rPr>
          <w:t xml:space="preserve"> </w:t>
        </w:r>
      </w:ins>
      <w:r>
        <w:rPr>
          <w:rFonts w:ascii="Times New Roman" w:hAnsi="Times New Roman"/>
        </w:rPr>
        <w:t xml:space="preserve">Bibliográfica: </w:t>
      </w:r>
      <w:del w:id="41" w:author="Mikhail" w:date="2013-11-09T15:01:00Z">
        <w:r w:rsidR="00AF4860" w:rsidDel="0093785A">
          <w:rPr>
            <w:rFonts w:ascii="Times New Roman" w:hAnsi="Times New Roman"/>
          </w:rPr>
          <w:delText>Tem</w:delText>
        </w:r>
        <w:r w:rsidR="00AF4860" w:rsidRPr="00AF4860" w:rsidDel="0093785A">
          <w:rPr>
            <w:rFonts w:ascii="Times New Roman" w:hAnsi="Times New Roman"/>
          </w:rPr>
          <w:delText xml:space="preserve"> como base a </w:delText>
        </w:r>
      </w:del>
      <w:r w:rsidR="00AF4860" w:rsidRPr="00AF4860">
        <w:rPr>
          <w:rFonts w:ascii="Times New Roman" w:hAnsi="Times New Roman"/>
        </w:rPr>
        <w:t xml:space="preserve">análise de conteúdo de livros </w:t>
      </w:r>
      <w:del w:id="42" w:author="Mikhail" w:date="2013-11-09T15:01:00Z">
        <w:r w:rsidR="00AF4860" w:rsidRPr="00AF4860" w:rsidDel="0093785A">
          <w:rPr>
            <w:rFonts w:ascii="Times New Roman" w:hAnsi="Times New Roman"/>
          </w:rPr>
          <w:delText xml:space="preserve">que servem de embasamento teórico </w:delText>
        </w:r>
      </w:del>
      <w:r w:rsidR="00AF4860" w:rsidRPr="00AF4860">
        <w:rPr>
          <w:rFonts w:ascii="Times New Roman" w:hAnsi="Times New Roman"/>
        </w:rPr>
        <w:t>sobre</w:t>
      </w:r>
      <w:r w:rsidR="00AF4860">
        <w:rPr>
          <w:rFonts w:ascii="Times New Roman" w:hAnsi="Times New Roman"/>
        </w:rPr>
        <w:t xml:space="preserve"> o tema</w:t>
      </w:r>
      <w:r w:rsidR="00AF4860" w:rsidRPr="00AF4860">
        <w:rPr>
          <w:rFonts w:ascii="Times New Roman" w:hAnsi="Times New Roman"/>
        </w:rPr>
        <w:t xml:space="preserve"> Sistemas de Tempo Real, destacando pontos relevantes sobre seu funcionamento, </w:t>
      </w:r>
      <w:del w:id="43" w:author="Mikhail" w:date="2013-11-09T15:01:00Z">
        <w:r w:rsidR="00AF4860" w:rsidRPr="00AF4860" w:rsidDel="0093785A">
          <w:rPr>
            <w:rFonts w:ascii="Times New Roman" w:hAnsi="Times New Roman"/>
          </w:rPr>
          <w:delText xml:space="preserve">seus </w:delText>
        </w:r>
      </w:del>
      <w:r w:rsidR="00AF4860" w:rsidRPr="00AF4860">
        <w:rPr>
          <w:rFonts w:ascii="Times New Roman" w:hAnsi="Times New Roman"/>
        </w:rPr>
        <w:t xml:space="preserve">conceitos e técnicas </w:t>
      </w:r>
      <w:r w:rsidR="00F8365F">
        <w:rPr>
          <w:rFonts w:ascii="Times New Roman" w:hAnsi="Times New Roman"/>
        </w:rPr>
        <w:t xml:space="preserve">clássicas </w:t>
      </w:r>
      <w:r w:rsidR="00AF4860" w:rsidRPr="00AF4860">
        <w:rPr>
          <w:rFonts w:ascii="Times New Roman" w:hAnsi="Times New Roman"/>
        </w:rPr>
        <w:t>utilizadas para escalonamento de tarefas.</w:t>
      </w:r>
    </w:p>
    <w:p w:rsidR="00283C45" w:rsidRDefault="002E63CF" w:rsidP="00283C45">
      <w:pPr>
        <w:pStyle w:val="Standard"/>
        <w:numPr>
          <w:ilvl w:val="0"/>
          <w:numId w:val="4"/>
        </w:numPr>
        <w:spacing w:line="360" w:lineRule="auto"/>
        <w:ind w:left="993" w:hanging="284"/>
        <w:jc w:val="both"/>
        <w:rPr>
          <w:rFonts w:ascii="Times New Roman" w:hAnsi="Times New Roman"/>
        </w:rPr>
      </w:pPr>
      <w:del w:id="44" w:author="Mikhail" w:date="2013-11-09T15:01:00Z">
        <w:r w:rsidDel="0093785A">
          <w:rPr>
            <w:rFonts w:ascii="Times New Roman" w:hAnsi="Times New Roman"/>
          </w:rPr>
          <w:lastRenderedPageBreak/>
          <w:delText>Implementação</w:delText>
        </w:r>
      </w:del>
      <w:ins w:id="45" w:author="Mikhail" w:date="2013-11-09T15:01:00Z">
        <w:r w:rsidR="0093785A">
          <w:rPr>
            <w:rFonts w:ascii="Times New Roman" w:hAnsi="Times New Roman"/>
          </w:rPr>
          <w:t>Desenvolvimento</w:t>
        </w:r>
      </w:ins>
      <w:r w:rsidR="00A65F54">
        <w:rPr>
          <w:rFonts w:ascii="Times New Roman" w:hAnsi="Times New Roman"/>
        </w:rPr>
        <w:t>:</w:t>
      </w:r>
      <w:r>
        <w:rPr>
          <w:rFonts w:ascii="Times New Roman" w:hAnsi="Times New Roman"/>
        </w:rPr>
        <w:t xml:space="preserve"> </w:t>
      </w:r>
      <w:del w:id="46" w:author="Mikhail" w:date="2013-11-09T15:02:00Z">
        <w:r w:rsidR="00A65F54" w:rsidDel="0093785A">
          <w:rPr>
            <w:rFonts w:ascii="Times New Roman" w:hAnsi="Times New Roman"/>
          </w:rPr>
          <w:delText>D</w:delText>
        </w:r>
      </w:del>
      <w:ins w:id="47" w:author="Mikhail" w:date="2013-11-09T15:02:00Z">
        <w:r w:rsidR="0093785A">
          <w:rPr>
            <w:rFonts w:ascii="Times New Roman" w:hAnsi="Times New Roman"/>
          </w:rPr>
          <w:t>d</w:t>
        </w:r>
      </w:ins>
      <w:r w:rsidR="00A65F54">
        <w:rPr>
          <w:rFonts w:ascii="Times New Roman" w:hAnsi="Times New Roman"/>
        </w:rPr>
        <w:t>esenvolvimento de algoritmos para as</w:t>
      </w:r>
      <w:r>
        <w:rPr>
          <w:rFonts w:ascii="Times New Roman" w:hAnsi="Times New Roman"/>
        </w:rPr>
        <w:t xml:space="preserve"> técnicas de escalonamento</w:t>
      </w:r>
      <w:r w:rsidR="00AA14C2">
        <w:rPr>
          <w:rFonts w:ascii="Times New Roman" w:hAnsi="Times New Roman"/>
        </w:rPr>
        <w:t xml:space="preserve"> escolhidas</w:t>
      </w:r>
      <w:r>
        <w:rPr>
          <w:rFonts w:ascii="Times New Roman" w:hAnsi="Times New Roman"/>
        </w:rPr>
        <w:t xml:space="preserve"> utilizando linguagem de programaç</w:t>
      </w:r>
      <w:r w:rsidR="001520E1">
        <w:rPr>
          <w:rFonts w:ascii="Times New Roman" w:hAnsi="Times New Roman"/>
        </w:rPr>
        <w:t xml:space="preserve">ão </w:t>
      </w:r>
      <w:commentRangeStart w:id="48"/>
      <w:r w:rsidR="001520E1">
        <w:rPr>
          <w:rFonts w:ascii="Times New Roman" w:hAnsi="Times New Roman"/>
        </w:rPr>
        <w:t>Java</w:t>
      </w:r>
      <w:commentRangeEnd w:id="48"/>
      <w:r w:rsidR="0093785A">
        <w:rPr>
          <w:rStyle w:val="Refdecomentrio"/>
          <w:rFonts w:ascii="Times New Roman" w:eastAsia="Calibri" w:hAnsi="Times New Roman" w:cs="Times New Roman"/>
          <w:kern w:val="0"/>
        </w:rPr>
        <w:commentReference w:id="48"/>
      </w:r>
      <w:r w:rsidR="001520E1">
        <w:rPr>
          <w:rFonts w:ascii="Times New Roman" w:hAnsi="Times New Roman"/>
        </w:rPr>
        <w:t xml:space="preserve"> </w:t>
      </w:r>
      <w:r w:rsidR="009E44AE">
        <w:rPr>
          <w:rFonts w:ascii="Times New Roman" w:hAnsi="Times New Roman"/>
        </w:rPr>
        <w:t>em conjunto com</w:t>
      </w:r>
      <w:r w:rsidR="00315A12">
        <w:rPr>
          <w:rFonts w:ascii="Times New Roman" w:hAnsi="Times New Roman"/>
        </w:rPr>
        <w:t xml:space="preserve"> </w:t>
      </w:r>
      <w:commentRangeStart w:id="49"/>
      <w:proofErr w:type="spellStart"/>
      <w:proofErr w:type="gramStart"/>
      <w:r w:rsidR="00315A12">
        <w:rPr>
          <w:rFonts w:ascii="Times New Roman" w:hAnsi="Times New Roman"/>
        </w:rPr>
        <w:t>JavaFX</w:t>
      </w:r>
      <w:proofErr w:type="spellEnd"/>
      <w:proofErr w:type="gramEnd"/>
      <w:r w:rsidR="00315A12">
        <w:rPr>
          <w:rFonts w:ascii="Times New Roman" w:hAnsi="Times New Roman"/>
        </w:rPr>
        <w:t xml:space="preserve"> </w:t>
      </w:r>
      <w:commentRangeEnd w:id="49"/>
      <w:r w:rsidR="0093785A">
        <w:rPr>
          <w:rStyle w:val="Refdecomentrio"/>
          <w:rFonts w:ascii="Times New Roman" w:eastAsia="Calibri" w:hAnsi="Times New Roman" w:cs="Times New Roman"/>
          <w:kern w:val="0"/>
        </w:rPr>
        <w:commentReference w:id="49"/>
      </w:r>
      <w:r w:rsidR="00315A12">
        <w:rPr>
          <w:rFonts w:ascii="Times New Roman" w:hAnsi="Times New Roman"/>
        </w:rPr>
        <w:t>e também o desenvolvimento de</w:t>
      </w:r>
      <w:r w:rsidR="00315A12" w:rsidRPr="00315A12">
        <w:rPr>
          <w:rFonts w:ascii="Times New Roman" w:hAnsi="Times New Roman"/>
        </w:rPr>
        <w:t xml:space="preserve"> </w:t>
      </w:r>
      <w:r w:rsidR="00315A12">
        <w:rPr>
          <w:rFonts w:ascii="Times New Roman" w:hAnsi="Times New Roman"/>
        </w:rPr>
        <w:t>uma aplicação gráfica que permita ao usuário inserir tarefas</w:t>
      </w:r>
      <w:del w:id="50" w:author="Mikhail" w:date="2013-11-09T15:03:00Z">
        <w:r w:rsidR="00315A12" w:rsidDel="0093785A">
          <w:rPr>
            <w:rFonts w:ascii="Times New Roman" w:hAnsi="Times New Roman"/>
          </w:rPr>
          <w:delText xml:space="preserve"> a serem escalonadas</w:delText>
        </w:r>
      </w:del>
      <w:r w:rsidR="00315A12">
        <w:rPr>
          <w:rFonts w:ascii="Times New Roman" w:hAnsi="Times New Roman"/>
        </w:rPr>
        <w:t xml:space="preserve"> e escolher a técnica desejada, apresentando diagrama temporal gerado</w:t>
      </w:r>
      <w:ins w:id="51" w:author="Mikhail" w:date="2013-11-09T15:03:00Z">
        <w:r w:rsidR="0093785A">
          <w:rPr>
            <w:rFonts w:ascii="Times New Roman" w:hAnsi="Times New Roman"/>
          </w:rPr>
          <w:t xml:space="preserve"> das tarefas escalonadas</w:t>
        </w:r>
      </w:ins>
      <w:r w:rsidR="00315A12">
        <w:rPr>
          <w:rFonts w:ascii="Times New Roman" w:hAnsi="Times New Roman"/>
        </w:rPr>
        <w:t>.</w:t>
      </w:r>
    </w:p>
    <w:p w:rsidR="007A0A23" w:rsidRDefault="009E44AE" w:rsidP="007A0A23">
      <w:pPr>
        <w:pStyle w:val="Standard"/>
        <w:numPr>
          <w:ilvl w:val="0"/>
          <w:numId w:val="4"/>
        </w:numPr>
        <w:spacing w:line="360" w:lineRule="auto"/>
        <w:ind w:left="993" w:hanging="284"/>
        <w:jc w:val="both"/>
        <w:rPr>
          <w:rFonts w:ascii="Times New Roman" w:hAnsi="Times New Roman"/>
        </w:rPr>
      </w:pPr>
      <w:r>
        <w:rPr>
          <w:rFonts w:ascii="Times New Roman" w:hAnsi="Times New Roman"/>
        </w:rPr>
        <w:t>Validação</w:t>
      </w:r>
      <w:r w:rsidR="00A65F54">
        <w:rPr>
          <w:rFonts w:ascii="Times New Roman" w:hAnsi="Times New Roman"/>
        </w:rPr>
        <w:t>:</w:t>
      </w:r>
      <w:r>
        <w:rPr>
          <w:rFonts w:ascii="Times New Roman" w:hAnsi="Times New Roman"/>
        </w:rPr>
        <w:t xml:space="preserve"> </w:t>
      </w:r>
      <w:r w:rsidR="00A65F54">
        <w:rPr>
          <w:rFonts w:ascii="Times New Roman" w:hAnsi="Times New Roman"/>
        </w:rPr>
        <w:t xml:space="preserve">Para cada técnica de escalonamento a geração de testes unitários desenvolvidos com </w:t>
      </w:r>
      <w:commentRangeStart w:id="52"/>
      <w:proofErr w:type="spellStart"/>
      <w:proofErr w:type="gramStart"/>
      <w:r w:rsidR="00A65F54">
        <w:rPr>
          <w:rFonts w:ascii="Times New Roman" w:hAnsi="Times New Roman"/>
        </w:rPr>
        <w:t>JUnit</w:t>
      </w:r>
      <w:commentRangeEnd w:id="52"/>
      <w:proofErr w:type="spellEnd"/>
      <w:proofErr w:type="gramEnd"/>
      <w:r w:rsidR="0093785A">
        <w:rPr>
          <w:rStyle w:val="Refdecomentrio"/>
          <w:rFonts w:ascii="Times New Roman" w:eastAsia="Calibri" w:hAnsi="Times New Roman" w:cs="Times New Roman"/>
          <w:kern w:val="0"/>
        </w:rPr>
        <w:commentReference w:id="52"/>
      </w:r>
      <w:r w:rsidR="00A65F54">
        <w:rPr>
          <w:rFonts w:ascii="Times New Roman" w:hAnsi="Times New Roman"/>
        </w:rPr>
        <w:t>, utilizando como base nas suas assertivas exercícios resolvidos nos livros e materiais didáticos sobre o tema relacionado</w:t>
      </w:r>
      <w:r w:rsidR="007A0A23">
        <w:rPr>
          <w:rFonts w:ascii="Times New Roman" w:hAnsi="Times New Roman"/>
        </w:rPr>
        <w:t>.</w:t>
      </w:r>
    </w:p>
    <w:p w:rsidR="00E86E8E" w:rsidRPr="00315A12" w:rsidRDefault="00283C45" w:rsidP="00E86E8E">
      <w:pPr>
        <w:pStyle w:val="Ttulo2"/>
        <w:rPr>
          <w:u w:val="single"/>
        </w:rPr>
      </w:pPr>
      <w:bookmarkStart w:id="53" w:name="_Toc264898856"/>
      <w:bookmarkStart w:id="54" w:name="_Toc278285946"/>
      <w:commentRangeStart w:id="55"/>
      <w:proofErr w:type="gramStart"/>
      <w:r>
        <w:t>1.3</w:t>
      </w:r>
      <w:r w:rsidR="00E86E8E">
        <w:t xml:space="preserve"> ESTRUTURAÇÃO</w:t>
      </w:r>
      <w:proofErr w:type="gramEnd"/>
      <w:r w:rsidR="00E86E8E">
        <w:t xml:space="preserve"> DO TRABALHO</w:t>
      </w:r>
      <w:bookmarkEnd w:id="53"/>
      <w:bookmarkEnd w:id="54"/>
      <w:r w:rsidR="00315A12">
        <w:t xml:space="preserve"> (TODO)</w:t>
      </w:r>
      <w:commentRangeEnd w:id="55"/>
      <w:r w:rsidR="0093785A">
        <w:rPr>
          <w:rStyle w:val="Refdecomentrio"/>
          <w:rFonts w:eastAsia="Calibri" w:cs="Times New Roman"/>
          <w:b w:val="0"/>
          <w:bCs w:val="0"/>
        </w:rPr>
        <w:commentReference w:id="55"/>
      </w:r>
    </w:p>
    <w:p w:rsidR="00283C45" w:rsidRDefault="00283C45" w:rsidP="00283C45">
      <w:r>
        <w:t xml:space="preserve">Este trabalho esta dividido em </w:t>
      </w:r>
      <w:proofErr w:type="gramStart"/>
      <w:r>
        <w:t>6</w:t>
      </w:r>
      <w:proofErr w:type="gramEnd"/>
      <w:r>
        <w:t xml:space="preserve"> capítulos, descritos a seguir:</w:t>
      </w:r>
    </w:p>
    <w:p w:rsidR="00283C45" w:rsidRDefault="00283C45" w:rsidP="00283C45">
      <w:r>
        <w:t>O capítulo 1 apresenta a introdução, descrição do cenário atual, motivação da proposta do algoritmo assim como os objetivos e a metodologia empregada no desenvolvimento.</w:t>
      </w:r>
    </w:p>
    <w:p w:rsidR="00283C45" w:rsidRDefault="00283C45" w:rsidP="00283C45">
      <w:r>
        <w:t>O capítulo 2 apresenta a forma como são representados textos e imagens em um computador, assim como o processo de aquisição e transformação de uma imagem analógica em digital.</w:t>
      </w:r>
    </w:p>
    <w:p w:rsidR="00283C45" w:rsidRDefault="00283C45" w:rsidP="00283C45">
      <w:r>
        <w:t>O capítulo 3 apresenta um estudo sobre criptografia, seus princípios e objetivos, além de uma descrição dos modelos de sistemas criptográficos simétricos e assimétricos e seus principais algoritmos.</w:t>
      </w:r>
    </w:p>
    <w:p w:rsidR="00283C45" w:rsidRPr="00657D64" w:rsidRDefault="00283C45" w:rsidP="00283C45">
      <w:r w:rsidRPr="00657D64">
        <w:t>O capítulo 4 apresenta o método</w:t>
      </w:r>
      <w:r w:rsidR="00DD2A16">
        <w:t xml:space="preserve"> </w:t>
      </w:r>
      <w:r w:rsidRPr="00657D64">
        <w:t xml:space="preserve">de criptografia de chave simétrica utilizando imagens, da sua </w:t>
      </w:r>
      <w:r w:rsidR="00657D64">
        <w:t xml:space="preserve">concepção à forma mais avançada. </w:t>
      </w:r>
      <w:r w:rsidR="00F765F3">
        <w:t xml:space="preserve">Apresenta também a </w:t>
      </w:r>
      <w:proofErr w:type="gramStart"/>
      <w:r w:rsidR="00F765F3">
        <w:t>otimização</w:t>
      </w:r>
      <w:proofErr w:type="gramEnd"/>
      <w:r w:rsidR="00F765F3">
        <w:t xml:space="preserve"> proposta por este projeto.</w:t>
      </w:r>
    </w:p>
    <w:p w:rsidR="00283C45" w:rsidRPr="00F765F3" w:rsidRDefault="00283C45" w:rsidP="00283C45">
      <w:r w:rsidRPr="00F765F3">
        <w:t>O capítulo 5 apresenta os resultados obtidos e a comparação entre os principais</w:t>
      </w:r>
      <w:r w:rsidR="00F765F3">
        <w:t xml:space="preserve"> algoritmos de criptografia, o algoritmo original e o algoritmo </w:t>
      </w:r>
      <w:proofErr w:type="gramStart"/>
      <w:r w:rsidR="00F765F3">
        <w:t>otimizado</w:t>
      </w:r>
      <w:proofErr w:type="gramEnd"/>
      <w:r w:rsidRPr="00F765F3">
        <w:t>.</w:t>
      </w:r>
    </w:p>
    <w:p w:rsidR="00E86E8E" w:rsidRPr="00F765F3" w:rsidRDefault="00283C45" w:rsidP="00283C45">
      <w:r w:rsidRPr="00F765F3">
        <w:t xml:space="preserve">O capítulo 6 apresenta as considerações finais do projeto assim como </w:t>
      </w:r>
      <w:proofErr w:type="spellStart"/>
      <w:r w:rsidRPr="00F765F3">
        <w:t>idéias</w:t>
      </w:r>
      <w:proofErr w:type="spellEnd"/>
      <w:r w:rsidRPr="00F765F3">
        <w:t xml:space="preserve"> para trabalhos futuros e melhorias no algoritmo</w:t>
      </w:r>
      <w:r w:rsidR="00F765F3">
        <w:t xml:space="preserve"> original</w:t>
      </w:r>
      <w:r w:rsidRPr="00F765F3">
        <w:t>.</w:t>
      </w:r>
    </w:p>
    <w:p w:rsidR="00E86E8E" w:rsidRDefault="00E86E8E" w:rsidP="00E86E8E"/>
    <w:p w:rsidR="00237115" w:rsidRDefault="00237115" w:rsidP="00E86E8E"/>
    <w:p w:rsidR="00237115" w:rsidRDefault="00237115" w:rsidP="00E86E8E"/>
    <w:p w:rsidR="00237115" w:rsidRDefault="00237115" w:rsidP="00E86E8E"/>
    <w:p w:rsidR="00237115" w:rsidRDefault="00237115" w:rsidP="00E86E8E"/>
    <w:p w:rsidR="00237115" w:rsidRDefault="00237115" w:rsidP="00E86E8E"/>
    <w:p w:rsidR="00237115" w:rsidRDefault="00237115" w:rsidP="00E86E8E"/>
    <w:p w:rsidR="00237115" w:rsidRDefault="0093785A" w:rsidP="00E86E8E">
      <w:r>
        <w:rPr>
          <w:rStyle w:val="Refdecomentrio"/>
          <w:rFonts w:eastAsia="Calibri"/>
        </w:rPr>
        <w:lastRenderedPageBreak/>
        <w:commentReference w:id="56"/>
      </w:r>
    </w:p>
    <w:p w:rsidR="00237115" w:rsidRDefault="00237115" w:rsidP="00E86E8E"/>
    <w:p w:rsidR="00237115" w:rsidRDefault="0093785A" w:rsidP="00E86E8E">
      <w:r>
        <w:rPr>
          <w:rStyle w:val="Refdecomentrio"/>
          <w:rFonts w:eastAsia="Calibri"/>
        </w:rPr>
        <w:commentReference w:id="57"/>
      </w:r>
    </w:p>
    <w:p w:rsidR="00237115" w:rsidRDefault="00237115" w:rsidP="00E86E8E"/>
    <w:p w:rsidR="0037216B" w:rsidRDefault="0037216B" w:rsidP="003268AC">
      <w:pPr>
        <w:pStyle w:val="Ttulo1"/>
      </w:pPr>
      <w:bookmarkStart w:id="58" w:name="_Toc269678022"/>
      <w:bookmarkStart w:id="59" w:name="_Toc278285947"/>
      <w:proofErr w:type="gramStart"/>
      <w:r>
        <w:t>2</w:t>
      </w:r>
      <w:proofErr w:type="gramEnd"/>
      <w:r>
        <w:t xml:space="preserve"> SISTEMAS OPERACIONAIS</w:t>
      </w:r>
    </w:p>
    <w:p w:rsidR="0037216B" w:rsidRPr="0037216B" w:rsidRDefault="0037216B" w:rsidP="0037216B">
      <w:r>
        <w:t>Segundo (</w:t>
      </w:r>
      <w:r w:rsidRPr="0037216B">
        <w:t>SILBERSCHATZ, GALVIN, GANGE</w:t>
      </w:r>
      <w:r>
        <w:t xml:space="preserve">, 2009, </w:t>
      </w:r>
      <w:commentRangeStart w:id="60"/>
      <w:r>
        <w:t>tradução nossa</w:t>
      </w:r>
      <w:commentRangeEnd w:id="60"/>
      <w:r w:rsidR="0093785A">
        <w:rPr>
          <w:rStyle w:val="Refdecomentrio"/>
          <w:rFonts w:eastAsia="Calibri"/>
        </w:rPr>
        <w:commentReference w:id="60"/>
      </w:r>
      <w:r>
        <w:t xml:space="preserve">), “Sistema operacional é um programa que gerencia o hardware um computador”. Estes sistemas provêm </w:t>
      </w:r>
      <w:ins w:id="61" w:author="Mikhail" w:date="2013-11-09T15:06:00Z">
        <w:r w:rsidR="0093785A">
          <w:t>um</w:t>
        </w:r>
      </w:ins>
      <w:r>
        <w:t>a base para execução de programas e tarefas e servem como intermediadores entre usuário e máquina.</w:t>
      </w:r>
    </w:p>
    <w:p w:rsidR="00283C45" w:rsidRDefault="00535E3E" w:rsidP="003268AC">
      <w:pPr>
        <w:pStyle w:val="Ttulo1"/>
      </w:pPr>
      <w:proofErr w:type="gramStart"/>
      <w:r>
        <w:t>3</w:t>
      </w:r>
      <w:proofErr w:type="gramEnd"/>
      <w:r w:rsidR="00283C45">
        <w:t xml:space="preserve"> </w:t>
      </w:r>
      <w:bookmarkEnd w:id="58"/>
      <w:bookmarkEnd w:id="59"/>
      <w:r w:rsidR="00080F14">
        <w:t>SISTEMAS DE TEMPO REAL</w:t>
      </w:r>
    </w:p>
    <w:p w:rsidR="00CB256F" w:rsidRPr="00261DC1" w:rsidRDefault="00261DC1" w:rsidP="00CB256F">
      <w:r>
        <w:t xml:space="preserve">Neste momento, diversos sistemas e aplicações de tempo real estão sendo utilizados nas mais variadas atividades </w:t>
      </w:r>
      <w:commentRangeStart w:id="62"/>
      <w:r>
        <w:t xml:space="preserve">da raça </w:t>
      </w:r>
      <w:commentRangeStart w:id="63"/>
      <w:r>
        <w:t>humana</w:t>
      </w:r>
      <w:commentRangeEnd w:id="62"/>
      <w:r w:rsidR="0093785A">
        <w:rPr>
          <w:rStyle w:val="Refdecomentrio"/>
          <w:rFonts w:eastAsia="Calibri"/>
        </w:rPr>
        <w:commentReference w:id="62"/>
      </w:r>
      <w:commentRangeEnd w:id="63"/>
      <w:r w:rsidR="0093785A">
        <w:rPr>
          <w:rStyle w:val="Refdecomentrio"/>
          <w:rFonts w:eastAsia="Calibri"/>
        </w:rPr>
        <w:commentReference w:id="63"/>
      </w:r>
      <w:r>
        <w:t xml:space="preserve">, atuando em áreas </w:t>
      </w:r>
      <w:commentRangeStart w:id="64"/>
      <w:r>
        <w:t>militares</w:t>
      </w:r>
      <w:commentRangeEnd w:id="64"/>
      <w:r w:rsidR="0093785A">
        <w:rPr>
          <w:rStyle w:val="Refdecomentrio"/>
          <w:rFonts w:eastAsia="Calibri"/>
        </w:rPr>
        <w:commentReference w:id="64"/>
      </w:r>
      <w:r>
        <w:t xml:space="preserve">, </w:t>
      </w:r>
      <w:commentRangeStart w:id="65"/>
      <w:r>
        <w:t>ind</w:t>
      </w:r>
      <w:r w:rsidR="00CB256F">
        <w:t>ustriais</w:t>
      </w:r>
      <w:commentRangeEnd w:id="65"/>
      <w:r w:rsidR="0093785A">
        <w:rPr>
          <w:rStyle w:val="Refdecomentrio"/>
          <w:rFonts w:eastAsia="Calibri"/>
        </w:rPr>
        <w:commentReference w:id="65"/>
      </w:r>
      <w:r w:rsidR="00CB256F">
        <w:t xml:space="preserve">, em sistemas </w:t>
      </w:r>
      <w:commentRangeStart w:id="66"/>
      <w:commentRangeStart w:id="67"/>
      <w:r w:rsidR="00CB256F">
        <w:t>embarcados</w:t>
      </w:r>
      <w:commentRangeEnd w:id="66"/>
      <w:r w:rsidR="0093785A">
        <w:rPr>
          <w:rStyle w:val="Refdecomentrio"/>
          <w:rFonts w:eastAsia="Calibri"/>
        </w:rPr>
        <w:commentReference w:id="66"/>
      </w:r>
      <w:commentRangeEnd w:id="67"/>
      <w:r w:rsidR="0093785A">
        <w:rPr>
          <w:rStyle w:val="Refdecomentrio"/>
          <w:rFonts w:eastAsia="Calibri"/>
        </w:rPr>
        <w:commentReference w:id="67"/>
      </w:r>
      <w:r w:rsidR="00CB256F">
        <w:t xml:space="preserve">, controles </w:t>
      </w:r>
      <w:commentRangeStart w:id="68"/>
      <w:r w:rsidR="00CB256F">
        <w:t>veiculares</w:t>
      </w:r>
      <w:commentRangeEnd w:id="68"/>
      <w:r w:rsidR="0093785A">
        <w:rPr>
          <w:rStyle w:val="Refdecomentrio"/>
          <w:rFonts w:eastAsia="Calibri"/>
        </w:rPr>
        <w:commentReference w:id="68"/>
      </w:r>
      <w:r w:rsidR="0093785A">
        <w:t>,</w:t>
      </w:r>
      <w:r w:rsidR="00CB256F">
        <w:t xml:space="preserve"> </w:t>
      </w:r>
      <w:commentRangeStart w:id="69"/>
      <w:r w:rsidR="00CB256F">
        <w:t>aviões</w:t>
      </w:r>
      <w:commentRangeEnd w:id="69"/>
      <w:r w:rsidR="0093785A">
        <w:rPr>
          <w:rStyle w:val="Refdecomentrio"/>
          <w:rFonts w:eastAsia="Calibri"/>
        </w:rPr>
        <w:commentReference w:id="69"/>
      </w:r>
      <w:r w:rsidR="00CB256F">
        <w:t xml:space="preserve">, </w:t>
      </w:r>
      <w:commentRangeStart w:id="70"/>
      <w:r w:rsidR="00CB256F">
        <w:t>saúde</w:t>
      </w:r>
      <w:commentRangeEnd w:id="70"/>
      <w:r w:rsidR="0093785A">
        <w:rPr>
          <w:rStyle w:val="Refdecomentrio"/>
          <w:rFonts w:eastAsia="Calibri"/>
        </w:rPr>
        <w:commentReference w:id="70"/>
      </w:r>
      <w:proofErr w:type="gramStart"/>
      <w:ins w:id="71" w:author="Mikhail" w:date="2013-11-09T15:08:00Z">
        <w:r w:rsidR="0093785A">
          <w:t>.</w:t>
        </w:r>
      </w:ins>
      <w:proofErr w:type="gramEnd"/>
      <w:del w:id="72" w:author="Mikhail" w:date="2013-11-09T15:08:00Z">
        <w:r w:rsidR="00CB256F" w:rsidDel="0093785A">
          <w:delText>, entre outras.</w:delText>
        </w:r>
      </w:del>
    </w:p>
    <w:p w:rsidR="00CB256F" w:rsidRDefault="00CB256F" w:rsidP="00CB256F">
      <w:r>
        <w:t>Segundo Young (1982, tradução nossa</w:t>
      </w:r>
      <w:proofErr w:type="gramStart"/>
      <w:r>
        <w:t>),</w:t>
      </w:r>
      <w:proofErr w:type="gramEnd"/>
      <w:del w:id="73" w:author="Mikhail" w:date="2013-11-09T15:10:00Z">
        <w:r w:rsidDel="00CE462F">
          <w:delText xml:space="preserve"> podemos dizer que</w:delText>
        </w:r>
      </w:del>
      <w:r>
        <w:t xml:space="preserve"> </w:t>
      </w:r>
      <w:commentRangeStart w:id="74"/>
      <w:r>
        <w:t>STR</w:t>
      </w:r>
      <w:commentRangeEnd w:id="74"/>
      <w:r w:rsidR="00CE462F">
        <w:rPr>
          <w:rStyle w:val="Refdecomentrio"/>
          <w:rFonts w:eastAsia="Calibri"/>
        </w:rPr>
        <w:commentReference w:id="74"/>
      </w:r>
      <w:ins w:id="75" w:author="Mikhail" w:date="2013-11-09T15:10:00Z">
        <w:r w:rsidR="00CE462F">
          <w:t xml:space="preserve"> é</w:t>
        </w:r>
      </w:ins>
      <w:r w:rsidR="00CF1D7E">
        <w:t>:</w:t>
      </w:r>
      <w:r>
        <w:t xml:space="preserve"> </w:t>
      </w:r>
      <w:r w:rsidR="00261DC1">
        <w:t>“É qualquer atividade de processamento de informações ou sistema que deve responder a um estimulo externo em um período finito e especificado</w:t>
      </w:r>
      <w:del w:id="76" w:author="Mikhail" w:date="2013-11-09T15:10:00Z">
        <w:r w:rsidR="00261DC1" w:rsidDel="00CE462F">
          <w:delText>.</w:delText>
        </w:r>
      </w:del>
      <w:r w:rsidR="00261DC1">
        <w:t xml:space="preserve">” </w:t>
      </w:r>
      <w:r w:rsidR="00AD1065">
        <w:t>.</w:t>
      </w:r>
    </w:p>
    <w:p w:rsidR="009106EC" w:rsidRDefault="00CB256F" w:rsidP="00B5436B">
      <w:r w:rsidRPr="009106EC">
        <w:t xml:space="preserve"> </w:t>
      </w:r>
      <w:r w:rsidR="00B5436B">
        <w:t xml:space="preserve">KOPETZ (2011, p. 2, tradução nossa), </w:t>
      </w:r>
      <w:del w:id="77" w:author="Mikhail" w:date="2013-11-09T15:11:00Z">
        <w:r w:rsidR="00B5436B" w:rsidDel="00CE462F">
          <w:delText>ta</w:delText>
        </w:r>
      </w:del>
      <w:del w:id="78" w:author="Mikhail" w:date="2013-11-09T15:10:00Z">
        <w:r w:rsidR="00B5436B" w:rsidDel="00CE462F">
          <w:delText>mbém</w:delText>
        </w:r>
      </w:del>
      <w:r w:rsidR="00B5436B">
        <w:t xml:space="preserve"> </w:t>
      </w:r>
      <w:del w:id="79" w:author="Mikhail" w:date="2013-11-09T15:10:00Z">
        <w:r w:rsidR="00B5436B" w:rsidDel="00CE462F">
          <w:delText>nos dá</w:delText>
        </w:r>
      </w:del>
      <w:ins w:id="80" w:author="Mikhail" w:date="2013-11-09T15:10:00Z">
        <w:r w:rsidR="00CE462F">
          <w:t>apresenta</w:t>
        </w:r>
      </w:ins>
      <w:r w:rsidR="00B5436B">
        <w:t xml:space="preserve"> um complemento </w:t>
      </w:r>
      <w:commentRangeStart w:id="81"/>
      <w:r w:rsidR="00B5436B">
        <w:t>a</w:t>
      </w:r>
      <w:commentRangeEnd w:id="81"/>
      <w:r w:rsidR="00CE462F">
        <w:rPr>
          <w:rStyle w:val="Refdecomentrio"/>
          <w:rFonts w:eastAsia="Calibri"/>
        </w:rPr>
        <w:commentReference w:id="81"/>
      </w:r>
      <w:r w:rsidR="00B5436B">
        <w:t xml:space="preserve"> definição de Young: </w:t>
      </w:r>
      <w:r w:rsidR="009106EC" w:rsidRPr="009106EC">
        <w:t xml:space="preserve">“Um sistema de tempo real é um </w:t>
      </w:r>
      <w:r w:rsidR="009106EC">
        <w:t>s</w:t>
      </w:r>
      <w:r w:rsidR="009106EC" w:rsidRPr="009106EC">
        <w:t xml:space="preserve">istema </w:t>
      </w:r>
      <w:r w:rsidR="009106EC">
        <w:t xml:space="preserve">onde a sua </w:t>
      </w:r>
      <w:proofErr w:type="spellStart"/>
      <w:r w:rsidR="009106EC">
        <w:t>corretude</w:t>
      </w:r>
      <w:proofErr w:type="spellEnd"/>
      <w:r w:rsidR="009106EC">
        <w:t xml:space="preserve"> não depende apenas do resultado da sua lógica</w:t>
      </w:r>
      <w:ins w:id="82" w:author="Mikhail" w:date="2013-11-09T15:11:00Z">
        <w:r w:rsidR="00CE462F">
          <w:t>,</w:t>
        </w:r>
      </w:ins>
      <w:r w:rsidR="009106EC">
        <w:t xml:space="preserve"> mas também do tempo físico no qual esse resultado é produzido</w:t>
      </w:r>
      <w:del w:id="83" w:author="Mikhail" w:date="2013-11-09T15:11:00Z">
        <w:r w:rsidR="009106EC" w:rsidDel="00CE462F">
          <w:delText>.</w:delText>
        </w:r>
      </w:del>
      <w:r w:rsidR="009106EC">
        <w:t>”</w:t>
      </w:r>
      <w:r w:rsidR="007119DA">
        <w:t>.</w:t>
      </w:r>
    </w:p>
    <w:p w:rsidR="00F04DB2" w:rsidRPr="009106EC" w:rsidRDefault="00F04DB2" w:rsidP="00B5436B">
      <w:r>
        <w:t xml:space="preserve">Na sua grande maioria de aplicações, os </w:t>
      </w:r>
      <w:commentRangeStart w:id="84"/>
      <w:r>
        <w:t xml:space="preserve">STR </w:t>
      </w:r>
      <w:commentRangeEnd w:id="84"/>
      <w:r w:rsidR="00CE462F">
        <w:rPr>
          <w:rStyle w:val="Refdecomentrio"/>
          <w:rFonts w:eastAsia="Calibri"/>
        </w:rPr>
        <w:commentReference w:id="84"/>
      </w:r>
      <w:r w:rsidR="005E4C93">
        <w:t>são utilizados para monitorar, controlar o</w:t>
      </w:r>
      <w:r w:rsidR="00535E3E">
        <w:t xml:space="preserve">u responder um ambiente externo utilizando sensores e </w:t>
      </w:r>
      <w:commentRangeStart w:id="85"/>
      <w:r w:rsidR="00535E3E">
        <w:t>atuadores</w:t>
      </w:r>
      <w:commentRangeEnd w:id="85"/>
      <w:r w:rsidR="00CE462F">
        <w:rPr>
          <w:rStyle w:val="Refdecomentrio"/>
          <w:rFonts w:eastAsia="Calibri"/>
        </w:rPr>
        <w:commentReference w:id="85"/>
      </w:r>
      <w:r w:rsidR="00535E3E">
        <w:t xml:space="preserve">, sendo </w:t>
      </w:r>
      <w:proofErr w:type="gramStart"/>
      <w:r w:rsidR="00535E3E">
        <w:t>implementados</w:t>
      </w:r>
      <w:proofErr w:type="gramEnd"/>
      <w:r w:rsidR="00535E3E">
        <w:t xml:space="preserve"> em </w:t>
      </w:r>
      <w:commentRangeStart w:id="86"/>
      <w:r w:rsidR="00535E3E">
        <w:t>sistemas embarcados especializados</w:t>
      </w:r>
      <w:commentRangeEnd w:id="86"/>
      <w:r w:rsidR="00CE462F">
        <w:rPr>
          <w:rStyle w:val="Refdecomentrio"/>
          <w:rFonts w:eastAsia="Calibri"/>
        </w:rPr>
        <w:commentReference w:id="86"/>
      </w:r>
      <w:r w:rsidR="00535E3E">
        <w:t>.</w:t>
      </w:r>
      <w:r w:rsidR="005E4C93">
        <w:t xml:space="preserve"> </w:t>
      </w:r>
      <w:r w:rsidR="00535E3E">
        <w:t>P</w:t>
      </w:r>
      <w:r w:rsidR="005E4C93">
        <w:t xml:space="preserve">ara isso </w:t>
      </w:r>
      <w:r>
        <w:t xml:space="preserve">devem ser </w:t>
      </w:r>
      <w:del w:id="87" w:author="Mikhail" w:date="2013-11-09T15:13:00Z">
        <w:r w:rsidR="005E4C93" w:rsidDel="00CE462F">
          <w:delText>bem projetados</w:delText>
        </w:r>
        <w:r w:rsidR="00A52021" w:rsidDel="00CE462F">
          <w:delText xml:space="preserve"> </w:delText>
        </w:r>
      </w:del>
      <w:ins w:id="88" w:author="Mikhail" w:date="2013-11-09T15:13:00Z">
        <w:r w:rsidR="00CE462F">
          <w:t xml:space="preserve">robustos </w:t>
        </w:r>
      </w:ins>
      <w:r w:rsidR="00A52021">
        <w:t xml:space="preserve">e </w:t>
      </w:r>
      <w:r>
        <w:t xml:space="preserve">tolerantes a falhas, pois problemas durante a sua execução podem ocasionar perdas </w:t>
      </w:r>
      <w:commentRangeStart w:id="89"/>
      <w:r w:rsidR="00A52021">
        <w:t>financeiras</w:t>
      </w:r>
      <w:commentRangeEnd w:id="89"/>
      <w:r w:rsidR="00CE462F">
        <w:rPr>
          <w:rStyle w:val="Refdecomentrio"/>
          <w:rFonts w:eastAsia="Calibri"/>
        </w:rPr>
        <w:commentReference w:id="89"/>
      </w:r>
      <w:r w:rsidR="00A52021">
        <w:t xml:space="preserve"> </w:t>
      </w:r>
      <w:commentRangeStart w:id="90"/>
      <w:r w:rsidR="00A52021">
        <w:t>(i.e.</w:t>
      </w:r>
      <w:r w:rsidR="005E4C93">
        <w:t>,</w:t>
      </w:r>
      <w:r w:rsidR="00A52021">
        <w:t xml:space="preserve"> </w:t>
      </w:r>
      <w:ins w:id="91" w:author="Mikhail" w:date="2013-11-09T15:13:00Z">
        <w:r w:rsidR="00CE462F">
          <w:t>u</w:t>
        </w:r>
      </w:ins>
      <w:del w:id="92" w:author="Mikhail" w:date="2013-11-09T15:13:00Z">
        <w:r w:rsidR="00A52021" w:rsidDel="00CE462F">
          <w:delText>U</w:delText>
        </w:r>
      </w:del>
      <w:r w:rsidR="00A52021">
        <w:t>m sistema automatizado de alimentação de linha de produção robotizada, caso o material não chegue a tempo o sistema pode danificar os robôs</w:t>
      </w:r>
      <w:commentRangeEnd w:id="90"/>
      <w:r w:rsidR="00CE462F">
        <w:rPr>
          <w:rStyle w:val="Refdecomentrio"/>
          <w:rFonts w:eastAsia="Calibri"/>
        </w:rPr>
        <w:commentReference w:id="90"/>
      </w:r>
      <w:r w:rsidR="00A52021">
        <w:t xml:space="preserve">) ou até perdas de </w:t>
      </w:r>
      <w:commentRangeStart w:id="93"/>
      <w:r w:rsidR="00A52021">
        <w:t>vidas</w:t>
      </w:r>
      <w:commentRangeEnd w:id="93"/>
      <w:r w:rsidR="00CE462F">
        <w:rPr>
          <w:rStyle w:val="Refdecomentrio"/>
          <w:rFonts w:eastAsia="Calibri"/>
        </w:rPr>
        <w:commentReference w:id="93"/>
      </w:r>
      <w:r w:rsidR="00A52021">
        <w:t xml:space="preserve"> (i.e.</w:t>
      </w:r>
      <w:r w:rsidR="005E4C93">
        <w:t>,</w:t>
      </w:r>
      <w:r w:rsidR="00A52021">
        <w:t xml:space="preserve"> </w:t>
      </w:r>
      <w:commentRangeStart w:id="94"/>
      <w:r w:rsidR="00A52021">
        <w:t>Um controlador de cancela em um cruzamento de uma rodovia e uma ferrovia, se este sistema falhar, pode oca</w:t>
      </w:r>
      <w:r w:rsidR="00535E3E">
        <w:t xml:space="preserve">sionar uma grande catástrofe). </w:t>
      </w:r>
      <w:commentRangeEnd w:id="94"/>
      <w:r w:rsidR="00CE462F">
        <w:rPr>
          <w:rStyle w:val="Refdecomentrio"/>
          <w:rFonts w:eastAsia="Calibri"/>
        </w:rPr>
        <w:commentReference w:id="94"/>
      </w:r>
    </w:p>
    <w:p w:rsidR="00283C45" w:rsidRDefault="00535E3E" w:rsidP="00283C45">
      <w:pPr>
        <w:pStyle w:val="Ttulo2"/>
      </w:pPr>
      <w:bookmarkStart w:id="95" w:name="_Toc269678023"/>
      <w:bookmarkStart w:id="96" w:name="_Toc278285948"/>
      <w:r>
        <w:lastRenderedPageBreak/>
        <w:t>3</w:t>
      </w:r>
      <w:r w:rsidR="00F07758">
        <w:t xml:space="preserve">.1 </w:t>
      </w:r>
      <w:bookmarkEnd w:id="95"/>
      <w:bookmarkEnd w:id="96"/>
      <w:r w:rsidR="00E7173F">
        <w:t>TERMINOLOGIAS</w:t>
      </w:r>
      <w:r w:rsidR="00F07758">
        <w:t xml:space="preserve"> </w:t>
      </w:r>
    </w:p>
    <w:p w:rsidR="00E7173F" w:rsidRDefault="00E7173F" w:rsidP="00283C45">
      <w:r>
        <w:t xml:space="preserve">Dependendo da área de atuação e </w:t>
      </w:r>
      <w:commentRangeStart w:id="97"/>
      <w:r>
        <w:t xml:space="preserve">tarefa no qual será exercida pelo </w:t>
      </w:r>
      <w:commentRangeStart w:id="98"/>
      <w:r>
        <w:t>STR</w:t>
      </w:r>
      <w:commentRangeEnd w:id="97"/>
      <w:r w:rsidR="00CE462F">
        <w:rPr>
          <w:rStyle w:val="Refdecomentrio"/>
          <w:rFonts w:eastAsia="Calibri"/>
        </w:rPr>
        <w:commentReference w:id="97"/>
      </w:r>
      <w:commentRangeEnd w:id="98"/>
      <w:r w:rsidR="00CE462F">
        <w:rPr>
          <w:rStyle w:val="Refdecomentrio"/>
          <w:rFonts w:eastAsia="Calibri"/>
        </w:rPr>
        <w:commentReference w:id="98"/>
      </w:r>
      <w:r>
        <w:t>, algumas terminologias são adotadas para esses sistemas, dentre elas:</w:t>
      </w:r>
    </w:p>
    <w:p w:rsidR="00535E3E" w:rsidRDefault="00535E3E" w:rsidP="00283C45"/>
    <w:p w:rsidR="00E7173F" w:rsidRPr="004E23D4" w:rsidRDefault="00E7173F" w:rsidP="000F3F34">
      <w:pPr>
        <w:pStyle w:val="PargrafodaLista"/>
        <w:numPr>
          <w:ilvl w:val="0"/>
          <w:numId w:val="28"/>
        </w:numPr>
        <w:spacing w:line="360" w:lineRule="auto"/>
        <w:jc w:val="both"/>
        <w:rPr>
          <w:i/>
        </w:rPr>
      </w:pPr>
      <w:r w:rsidRPr="00943A19">
        <w:rPr>
          <w:i/>
        </w:rPr>
        <w:t>Hard Real-Time</w:t>
      </w:r>
      <w:r w:rsidRPr="00943A19">
        <w:t>:</w:t>
      </w:r>
      <w:r w:rsidRPr="00943A19">
        <w:rPr>
          <w:i/>
        </w:rPr>
        <w:t xml:space="preserve"> </w:t>
      </w:r>
      <w:r w:rsidR="00943A19" w:rsidRPr="00943A19">
        <w:t>“</w:t>
      </w:r>
      <w:del w:id="99" w:author="Mikhail" w:date="2013-11-09T15:18:00Z">
        <w:r w:rsidR="00943A19" w:rsidRPr="00943A19" w:rsidDel="00CE462F">
          <w:delText>São</w:delText>
        </w:r>
      </w:del>
      <w:r w:rsidR="00943A19" w:rsidRPr="00943A19">
        <w:t xml:space="preserve"> sistemas onde é obrigatório que as respostas ocorram dentro de uma meta temporal estabelecida</w:t>
      </w:r>
      <w:r w:rsidR="00943A19">
        <w:t>”</w:t>
      </w:r>
      <w:r w:rsidR="001F43CE">
        <w:t>.</w:t>
      </w:r>
      <w:r w:rsidR="00943A19" w:rsidRPr="00943A19">
        <w:rPr>
          <w:i/>
        </w:rPr>
        <w:t xml:space="preserve"> </w:t>
      </w:r>
      <w:r w:rsidRPr="00943A19">
        <w:t>(BURNS; WELLINGS, 2011</w:t>
      </w:r>
      <w:r w:rsidR="00943A19">
        <w:t>, tradução nossa</w:t>
      </w:r>
      <w:proofErr w:type="gramStart"/>
      <w:r w:rsidRPr="00943A19">
        <w:t>)</w:t>
      </w:r>
      <w:proofErr w:type="gramEnd"/>
    </w:p>
    <w:p w:rsidR="00E7173F" w:rsidRPr="004E23D4" w:rsidRDefault="00E7173F" w:rsidP="000F3F34">
      <w:pPr>
        <w:pStyle w:val="PargrafodaLista"/>
        <w:numPr>
          <w:ilvl w:val="0"/>
          <w:numId w:val="28"/>
        </w:numPr>
        <w:spacing w:line="360" w:lineRule="auto"/>
        <w:jc w:val="both"/>
        <w:rPr>
          <w:i/>
        </w:rPr>
      </w:pPr>
      <w:r w:rsidRPr="00E7173F">
        <w:rPr>
          <w:i/>
        </w:rPr>
        <w:t>Soft Real-Time</w:t>
      </w:r>
      <w:r w:rsidR="00943A19">
        <w:t xml:space="preserve">: </w:t>
      </w:r>
      <w:r w:rsidR="001F43CE">
        <w:t>“</w:t>
      </w:r>
      <w:del w:id="100" w:author="Mikhail" w:date="2013-11-09T15:18:00Z">
        <w:r w:rsidR="001F43CE" w:rsidDel="00CE462F">
          <w:delText>S</w:delText>
        </w:r>
      </w:del>
      <w:ins w:id="101" w:author="Mikhail" w:date="2013-11-09T15:18:00Z">
        <w:r w:rsidR="00CE462F">
          <w:t>s</w:t>
        </w:r>
      </w:ins>
      <w:r w:rsidR="001F43CE">
        <w:t xml:space="preserve">istemas onde a meta temporal é importante, mas o sistema continua funcionando caso ela seja ocasionalmente esquecida”. </w:t>
      </w:r>
      <w:r w:rsidR="001F43CE" w:rsidRPr="00943A19">
        <w:t>(BURNS; WELLINGS, 2011</w:t>
      </w:r>
      <w:r w:rsidR="001F43CE">
        <w:t>, tradução nossa</w:t>
      </w:r>
      <w:proofErr w:type="gramStart"/>
      <w:r w:rsidR="001F43CE" w:rsidRPr="00943A19">
        <w:t>)</w:t>
      </w:r>
      <w:proofErr w:type="gramEnd"/>
    </w:p>
    <w:p w:rsidR="00E7173F" w:rsidRPr="004E23D4" w:rsidRDefault="00E7173F" w:rsidP="000F3F34">
      <w:pPr>
        <w:pStyle w:val="PargrafodaLista"/>
        <w:numPr>
          <w:ilvl w:val="0"/>
          <w:numId w:val="28"/>
        </w:numPr>
        <w:spacing w:line="360" w:lineRule="auto"/>
        <w:jc w:val="both"/>
        <w:rPr>
          <w:i/>
        </w:rPr>
      </w:pPr>
      <w:r w:rsidRPr="00E7173F">
        <w:rPr>
          <w:i/>
        </w:rPr>
        <w:t xml:space="preserve">Real </w:t>
      </w:r>
      <w:proofErr w:type="gramStart"/>
      <w:r w:rsidRPr="00E7173F">
        <w:rPr>
          <w:i/>
        </w:rPr>
        <w:t>Real</w:t>
      </w:r>
      <w:proofErr w:type="gramEnd"/>
      <w:r w:rsidRPr="00E7173F">
        <w:rPr>
          <w:i/>
        </w:rPr>
        <w:t>-Time</w:t>
      </w:r>
      <w:r w:rsidR="004E23D4">
        <w:t>: “</w:t>
      </w:r>
      <w:del w:id="102" w:author="Mikhail" w:date="2013-11-09T15:18:00Z">
        <w:r w:rsidR="004E23D4" w:rsidDel="00CE462F">
          <w:delText>S</w:delText>
        </w:r>
      </w:del>
      <w:ins w:id="103" w:author="Mikhail" w:date="2013-11-09T15:18:00Z">
        <w:r w:rsidR="00CE462F">
          <w:t>s</w:t>
        </w:r>
      </w:ins>
      <w:r w:rsidR="004E23D4">
        <w:t xml:space="preserve">ão sistemas que são </w:t>
      </w:r>
      <w:r w:rsidR="004E23D4" w:rsidRPr="004E23D4">
        <w:rPr>
          <w:i/>
        </w:rPr>
        <w:t>Hard Real-time</w:t>
      </w:r>
      <w:r w:rsidR="004E23D4">
        <w:rPr>
          <w:i/>
        </w:rPr>
        <w:t xml:space="preserve"> </w:t>
      </w:r>
      <w:r w:rsidR="004E23D4">
        <w:t xml:space="preserve">e que possuem tempos de resposta muito curtos”. </w:t>
      </w:r>
      <w:r w:rsidR="004E23D4" w:rsidRPr="00943A19">
        <w:t>(BURNS; WELLINGS, 2011</w:t>
      </w:r>
      <w:r w:rsidR="004E23D4">
        <w:t>, tradução nossa</w:t>
      </w:r>
      <w:proofErr w:type="gramStart"/>
      <w:r w:rsidR="004E23D4" w:rsidRPr="00943A19">
        <w:t>)</w:t>
      </w:r>
      <w:proofErr w:type="gramEnd"/>
    </w:p>
    <w:p w:rsidR="00E7173F" w:rsidRPr="0052068C" w:rsidRDefault="00E7173F" w:rsidP="000F3F34">
      <w:pPr>
        <w:pStyle w:val="PargrafodaLista"/>
        <w:numPr>
          <w:ilvl w:val="0"/>
          <w:numId w:val="28"/>
        </w:numPr>
        <w:spacing w:line="360" w:lineRule="auto"/>
        <w:jc w:val="both"/>
        <w:rPr>
          <w:i/>
        </w:rPr>
      </w:pPr>
      <w:proofErr w:type="spellStart"/>
      <w:r w:rsidRPr="00E7173F">
        <w:rPr>
          <w:i/>
        </w:rPr>
        <w:t>Firm</w:t>
      </w:r>
      <w:proofErr w:type="spellEnd"/>
      <w:r w:rsidRPr="00E7173F">
        <w:rPr>
          <w:i/>
        </w:rPr>
        <w:t xml:space="preserve"> Real-Time</w:t>
      </w:r>
      <w:r w:rsidR="004E23D4" w:rsidRPr="004E23D4">
        <w:t>:</w:t>
      </w:r>
      <w:r w:rsidR="004E23D4">
        <w:rPr>
          <w:i/>
        </w:rPr>
        <w:t xml:space="preserve"> </w:t>
      </w:r>
      <w:r w:rsidR="004E23D4">
        <w:t>“</w:t>
      </w:r>
      <w:del w:id="104" w:author="Mikhail" w:date="2013-11-09T15:18:00Z">
        <w:r w:rsidR="004E23D4" w:rsidDel="00CE462F">
          <w:delText>S</w:delText>
        </w:r>
      </w:del>
      <w:ins w:id="105" w:author="Mikhail" w:date="2013-11-09T15:18:00Z">
        <w:r w:rsidR="00CE462F">
          <w:t>s</w:t>
        </w:r>
      </w:ins>
      <w:r w:rsidR="004E23D4">
        <w:t xml:space="preserve">ão sistemas que são </w:t>
      </w:r>
      <w:r w:rsidR="004E23D4" w:rsidRPr="004E23D4">
        <w:rPr>
          <w:i/>
        </w:rPr>
        <w:t>Soft Real-time</w:t>
      </w:r>
      <w:r w:rsidRPr="00E7173F">
        <w:rPr>
          <w:i/>
        </w:rPr>
        <w:tab/>
      </w:r>
      <w:r w:rsidR="004E23D4">
        <w:t>e que não se beneficia</w:t>
      </w:r>
      <w:ins w:id="106" w:author="Mikhail" w:date="2013-11-09T15:18:00Z">
        <w:r w:rsidR="00CE462F">
          <w:t>m</w:t>
        </w:r>
      </w:ins>
      <w:r w:rsidR="004E23D4">
        <w:t xml:space="preserve"> com uma entrega atrasada do serviço”. </w:t>
      </w:r>
      <w:r w:rsidR="004E23D4" w:rsidRPr="00943A19">
        <w:t>(BURNS; WELLINGS, 2011</w:t>
      </w:r>
      <w:r w:rsidR="004E23D4">
        <w:t>, tradução nossa</w:t>
      </w:r>
      <w:proofErr w:type="gramStart"/>
      <w:r w:rsidR="004E23D4" w:rsidRPr="00943A19">
        <w:t>)</w:t>
      </w:r>
      <w:proofErr w:type="gramEnd"/>
    </w:p>
    <w:p w:rsidR="00283C45" w:rsidRDefault="00535E3E" w:rsidP="00BA229A">
      <w:pPr>
        <w:pStyle w:val="Ttulo1"/>
      </w:pPr>
      <w:bookmarkStart w:id="107" w:name="_Toc269678024"/>
      <w:bookmarkStart w:id="108" w:name="_Toc278285949"/>
      <w:proofErr w:type="gramStart"/>
      <w:r>
        <w:t>4</w:t>
      </w:r>
      <w:proofErr w:type="gramEnd"/>
      <w:r w:rsidR="00F07758">
        <w:t xml:space="preserve"> </w:t>
      </w:r>
      <w:bookmarkEnd w:id="107"/>
      <w:bookmarkEnd w:id="108"/>
      <w:r w:rsidR="0091421D">
        <w:t>ESCALONAMENTO</w:t>
      </w:r>
    </w:p>
    <w:p w:rsidR="005E65FC" w:rsidRDefault="003B0764" w:rsidP="00283C45">
      <w:proofErr w:type="gramStart"/>
      <w:r>
        <w:t>Um sistema de tempo real assim como os sistemas operacionais executam</w:t>
      </w:r>
      <w:proofErr w:type="gramEnd"/>
      <w:r>
        <w:t xml:space="preserve"> um conjunto de tarefas concorrentes, onde cada tarefa precisa de dados, processamento e acesso à </w:t>
      </w:r>
      <w:commentRangeStart w:id="109"/>
      <w:r>
        <w:t>recursos</w:t>
      </w:r>
      <w:commentRangeEnd w:id="109"/>
      <w:r w:rsidR="000F3CFE">
        <w:rPr>
          <w:rStyle w:val="Refdecomentrio"/>
          <w:rFonts w:eastAsia="Calibri"/>
        </w:rPr>
        <w:commentReference w:id="109"/>
      </w:r>
      <w:r>
        <w:t xml:space="preserve"> (i.e., Dispositivos de entrada e saída, sensores, atuadores, entre outros), no entanto, para esses tipos de </w:t>
      </w:r>
      <w:commentRangeStart w:id="110"/>
      <w:r>
        <w:t>sistema</w:t>
      </w:r>
      <w:ins w:id="111" w:author="Mikhail" w:date="2013-11-09T15:20:00Z">
        <w:r w:rsidR="000F3CFE">
          <w:t>s</w:t>
        </w:r>
        <w:commentRangeEnd w:id="110"/>
        <w:r w:rsidR="000F3CFE">
          <w:rPr>
            <w:rStyle w:val="Refdecomentrio"/>
            <w:rFonts w:eastAsia="Calibri"/>
          </w:rPr>
          <w:commentReference w:id="110"/>
        </w:r>
        <w:r w:rsidR="000F3CFE">
          <w:t>,</w:t>
        </w:r>
      </w:ins>
      <w:r>
        <w:t xml:space="preserve"> o grande desafio é realizar todas as operações pendentes sem violar a meta temporal de cada tarefa. </w:t>
      </w:r>
    </w:p>
    <w:p w:rsidR="003B0764" w:rsidRPr="006E1E1F" w:rsidDel="000F3CFE" w:rsidRDefault="003B0764" w:rsidP="003B0764">
      <w:pPr>
        <w:rPr>
          <w:del w:id="112" w:author="Mikhail" w:date="2013-11-09T15:21:00Z"/>
        </w:rPr>
      </w:pPr>
      <w:del w:id="113" w:author="Mikhail" w:date="2013-11-09T15:21:00Z">
        <w:r w:rsidDel="000F3CFE">
          <w:delText xml:space="preserve">Nesse item, discorre-se sobre </w:delText>
        </w:r>
        <w:r w:rsidR="00474B3D" w:rsidDel="000F3CFE">
          <w:delText>como acontece o escalonamento de tarefas em sistemas de tempo real.</w:delText>
        </w:r>
      </w:del>
      <w:ins w:id="114" w:author="Mikhail" w:date="2013-11-09T15:21:00Z">
        <w:r w:rsidR="000F3CFE">
          <w:t xml:space="preserve"> Isso seria uma nova seção?</w:t>
        </w:r>
      </w:ins>
    </w:p>
    <w:p w:rsidR="000B2A5D" w:rsidRDefault="00535E3E" w:rsidP="000B2A5D">
      <w:pPr>
        <w:pStyle w:val="Ttulo2"/>
      </w:pPr>
      <w:bookmarkStart w:id="115" w:name="_Toc269678025"/>
      <w:bookmarkStart w:id="116" w:name="_Toc278285950"/>
      <w:r>
        <w:t>4</w:t>
      </w:r>
      <w:r w:rsidR="000B2A5D">
        <w:t>.1 TAREFAS DE TEMPO REAL</w:t>
      </w:r>
    </w:p>
    <w:p w:rsidR="000B2A5D" w:rsidRDefault="000B2A5D" w:rsidP="000B2A5D">
      <w:r>
        <w:t xml:space="preserve">Segundo </w:t>
      </w:r>
      <w:r w:rsidRPr="00476DBE">
        <w:t>(COLLET; DELACROIX; KAISER; MAMMERI, 2012</w:t>
      </w:r>
      <w:r>
        <w:t>, tradução nossa</w:t>
      </w:r>
      <w:r w:rsidRPr="00476DBE">
        <w:t>)</w:t>
      </w:r>
      <w:del w:id="117" w:author="Mikhail" w:date="2013-11-09T15:22:00Z">
        <w:r w:rsidDel="000F3CFE">
          <w:delText xml:space="preserve"> temos que</w:delText>
        </w:r>
      </w:del>
      <w:r>
        <w:t xml:space="preserve">: “Tarefas de tempo real são entidades básicas executáveis e escalonáveis, e que devem ser periódicas ou aperiódicas”, </w:t>
      </w:r>
      <w:commentRangeStart w:id="118"/>
      <w:r>
        <w:t xml:space="preserve">ou seja, quando falamos em entidades básicas, podemos levar em consideração que são “Segmentos de código de software que deverá ser </w:t>
      </w:r>
      <w:r w:rsidRPr="005E30E1">
        <w:t>executad</w:t>
      </w:r>
      <w:r>
        <w:t>a</w:t>
      </w:r>
      <w:r w:rsidRPr="005E30E1">
        <w:t xml:space="preserve"> múltiplas vezes com diferentes dados de entrada</w:t>
      </w:r>
      <w:r>
        <w:t>” (CORDEIRO, 2013</w:t>
      </w:r>
      <w:proofErr w:type="gramStart"/>
      <w:r>
        <w:t>).</w:t>
      </w:r>
      <w:commentRangeEnd w:id="118"/>
      <w:proofErr w:type="gramEnd"/>
      <w:r w:rsidR="000F3CFE">
        <w:rPr>
          <w:rStyle w:val="Refdecomentrio"/>
          <w:rFonts w:eastAsia="Calibri"/>
        </w:rPr>
        <w:commentReference w:id="118"/>
      </w:r>
    </w:p>
    <w:p w:rsidR="000B2A5D" w:rsidRDefault="000B2A5D" w:rsidP="000B2A5D">
      <w:r>
        <w:lastRenderedPageBreak/>
        <w:t xml:space="preserve">Cada tarefa é caracterizada pelos seus </w:t>
      </w:r>
      <w:proofErr w:type="spellStart"/>
      <w:r>
        <w:t>parâmetros</w:t>
      </w:r>
      <w:del w:id="119" w:author="Mikhail" w:date="2013-11-09T15:23:00Z">
        <w:r w:rsidDel="000F3CFE">
          <w:delText xml:space="preserve"> de tempo</w:delText>
        </w:r>
      </w:del>
      <w:ins w:id="120" w:author="Mikhail" w:date="2013-11-09T15:23:00Z">
        <w:r w:rsidR="000F3CFE">
          <w:t>temporais</w:t>
        </w:r>
      </w:ins>
      <w:proofErr w:type="spellEnd"/>
      <w:del w:id="121" w:author="Mikhail" w:date="2013-11-09T15:28:00Z">
        <w:r w:rsidDel="000F3CFE">
          <w:delText xml:space="preserve">, </w:delText>
        </w:r>
      </w:del>
      <w:del w:id="122" w:author="Mikhail" w:date="2013-11-09T15:27:00Z">
        <w:r w:rsidDel="000F3CFE">
          <w:delText>e é</w:delText>
        </w:r>
      </w:del>
      <w:del w:id="123" w:author="Mikhail" w:date="2013-11-09T15:28:00Z">
        <w:r w:rsidDel="000F3CFE">
          <w:delText xml:space="preserve"> composta</w:delText>
        </w:r>
      </w:del>
      <w:r>
        <w:t xml:space="preserve"> </w:t>
      </w:r>
      <w:del w:id="124" w:author="Mikhail" w:date="2013-11-09T15:28:00Z">
        <w:r w:rsidDel="000F3CFE">
          <w:delText>por</w:delText>
        </w:r>
      </w:del>
      <w:r>
        <w:t xml:space="preserve">: </w:t>
      </w:r>
    </w:p>
    <w:p w:rsidR="000B2A5D" w:rsidRDefault="000B2A5D" w:rsidP="000B2A5D">
      <w:pPr>
        <w:pStyle w:val="PargrafodaLista"/>
        <w:numPr>
          <w:ilvl w:val="0"/>
          <w:numId w:val="29"/>
        </w:numPr>
        <w:spacing w:line="360" w:lineRule="auto"/>
        <w:jc w:val="both"/>
      </w:pPr>
      <w:proofErr w:type="gramStart"/>
      <w:r w:rsidRPr="005C08CC">
        <w:rPr>
          <w:i/>
        </w:rPr>
        <w:t>r0</w:t>
      </w:r>
      <w:proofErr w:type="gramEnd"/>
      <w:r>
        <w:t xml:space="preserve"> (tempo de ativação): </w:t>
      </w:r>
      <w:ins w:id="125" w:author="Mikhail" w:date="2013-11-09T15:28:00Z">
        <w:r w:rsidR="000F3CFE">
          <w:t>r</w:t>
        </w:r>
      </w:ins>
      <w:del w:id="126" w:author="Mikhail" w:date="2013-11-09T15:28:00Z">
        <w:r w:rsidDel="000F3CFE">
          <w:delText>R</w:delText>
        </w:r>
      </w:del>
      <w:r>
        <w:t>epresenta o instante de tempo no qual a tarefa será iniciada durante o processo</w:t>
      </w:r>
      <w:ins w:id="127" w:author="Mikhail" w:date="2013-11-09T15:28:00Z">
        <w:r w:rsidR="000F3CFE">
          <w:t xml:space="preserve"> de escalonamento</w:t>
        </w:r>
      </w:ins>
      <w:r>
        <w:t>.</w:t>
      </w:r>
    </w:p>
    <w:p w:rsidR="000B2A5D" w:rsidRDefault="000B2A5D" w:rsidP="000B2A5D">
      <w:pPr>
        <w:pStyle w:val="PargrafodaLista"/>
        <w:numPr>
          <w:ilvl w:val="0"/>
          <w:numId w:val="29"/>
        </w:numPr>
        <w:spacing w:line="360" w:lineRule="auto"/>
        <w:jc w:val="both"/>
      </w:pPr>
      <w:r w:rsidRPr="005C08CC">
        <w:rPr>
          <w:i/>
        </w:rPr>
        <w:t>C</w:t>
      </w:r>
      <w:r w:rsidR="00E44072">
        <w:t xml:space="preserve"> </w:t>
      </w:r>
      <w:r>
        <w:t xml:space="preserve">(tempo de computação): </w:t>
      </w:r>
      <w:ins w:id="128" w:author="Mikhail" w:date="2013-11-09T15:28:00Z">
        <w:r w:rsidR="000F3CFE">
          <w:t>v</w:t>
        </w:r>
      </w:ins>
      <w:del w:id="129" w:author="Mikhail" w:date="2013-11-09T15:28:00Z">
        <w:r w:rsidDel="000F3CFE">
          <w:delText>V</w:delText>
        </w:r>
      </w:del>
      <w:r>
        <w:t>alor obtido a partir do</w:t>
      </w:r>
      <w:commentRangeStart w:id="130"/>
      <w:r>
        <w:t xml:space="preserve"> pior caso </w:t>
      </w:r>
      <w:commentRangeEnd w:id="130"/>
      <w:r w:rsidR="000F3CFE">
        <w:rPr>
          <w:rStyle w:val="Refdecomentrio"/>
          <w:rFonts w:eastAsia="Calibri"/>
        </w:rPr>
        <w:commentReference w:id="130"/>
      </w:r>
      <w:r>
        <w:t>de computação para execução de determinada tarefa.</w:t>
      </w:r>
    </w:p>
    <w:p w:rsidR="000B2A5D" w:rsidRPr="005B2DA5" w:rsidRDefault="000B2A5D" w:rsidP="000B2A5D">
      <w:pPr>
        <w:pStyle w:val="PargrafodaLista"/>
        <w:numPr>
          <w:ilvl w:val="0"/>
          <w:numId w:val="29"/>
        </w:numPr>
        <w:spacing w:line="360" w:lineRule="auto"/>
        <w:jc w:val="both"/>
      </w:pPr>
      <w:r w:rsidRPr="005C08CC">
        <w:rPr>
          <w:i/>
        </w:rPr>
        <w:t>D</w:t>
      </w:r>
      <w:r w:rsidR="00E44072">
        <w:t xml:space="preserve"> </w:t>
      </w:r>
      <w:r>
        <w:t xml:space="preserve">(meta temporal ou </w:t>
      </w:r>
      <w:r w:rsidRPr="005B2DA5">
        <w:rPr>
          <w:i/>
        </w:rPr>
        <w:t>deadline</w:t>
      </w:r>
      <w:r>
        <w:t xml:space="preserve">): </w:t>
      </w:r>
      <w:ins w:id="131" w:author="Mikhail" w:date="2013-11-09T15:28:00Z">
        <w:r w:rsidR="000F3CFE">
          <w:t>r</w:t>
        </w:r>
      </w:ins>
      <w:del w:id="132" w:author="Mikhail" w:date="2013-11-09T15:28:00Z">
        <w:r w:rsidDel="000F3CFE">
          <w:delText>R</w:delText>
        </w:r>
      </w:del>
      <w:r>
        <w:t>epresenta o instante de tempo máximo aceitável no qual a tarefa deve ser executada.</w:t>
      </w:r>
    </w:p>
    <w:p w:rsidR="000631FC" w:rsidRDefault="000B2A5D" w:rsidP="000631FC">
      <w:pPr>
        <w:pStyle w:val="PargrafodaLista"/>
        <w:numPr>
          <w:ilvl w:val="0"/>
          <w:numId w:val="29"/>
        </w:numPr>
        <w:spacing w:line="360" w:lineRule="auto"/>
        <w:jc w:val="both"/>
      </w:pPr>
      <w:r w:rsidRPr="005C08CC">
        <w:rPr>
          <w:i/>
        </w:rPr>
        <w:t>T</w:t>
      </w:r>
      <w:r>
        <w:t xml:space="preserve"> (período</w:t>
      </w:r>
      <w:commentRangeStart w:id="133"/>
      <w:r>
        <w:t>, válido apenas para tarefas periódicas</w:t>
      </w:r>
      <w:commentRangeEnd w:id="133"/>
      <w:r w:rsidR="000F3CFE">
        <w:rPr>
          <w:rStyle w:val="Refdecomentrio"/>
          <w:rFonts w:eastAsia="Calibri"/>
        </w:rPr>
        <w:commentReference w:id="133"/>
      </w:r>
      <w:r>
        <w:t xml:space="preserve">): </w:t>
      </w:r>
      <w:ins w:id="134" w:author="Mikhail" w:date="2013-11-09T15:28:00Z">
        <w:r w:rsidR="000F3CFE">
          <w:t>r</w:t>
        </w:r>
      </w:ins>
      <w:del w:id="135" w:author="Mikhail" w:date="2013-11-09T15:28:00Z">
        <w:r w:rsidDel="000F3CFE">
          <w:delText>R</w:delText>
        </w:r>
      </w:del>
      <w:r>
        <w:t xml:space="preserve">epresenta a periodicidade </w:t>
      </w:r>
      <w:r w:rsidR="00780F4F">
        <w:t>no qual a tarefa será executada. Ao fim do período a tarefa é novamente iniciada.</w:t>
      </w:r>
    </w:p>
    <w:p w:rsidR="00C011A4" w:rsidRDefault="00DA24A3" w:rsidP="000631FC">
      <w:pPr>
        <w:ind w:firstLine="0"/>
        <w:jc w:val="center"/>
      </w:pPr>
      <w:r>
        <w:rPr>
          <w:noProof/>
        </w:rPr>
        <w:drawing>
          <wp:inline distT="0" distB="0" distL="0" distR="0" wp14:anchorId="200B9670" wp14:editId="7796F8F6">
            <wp:extent cx="3797127" cy="2009775"/>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831552" cy="2027996"/>
                    </a:xfrm>
                    <a:prstGeom prst="rect">
                      <a:avLst/>
                    </a:prstGeom>
                    <a:noFill/>
                    <a:ln>
                      <a:noFill/>
                    </a:ln>
                  </pic:spPr>
                </pic:pic>
              </a:graphicData>
            </a:graphic>
          </wp:inline>
        </w:drawing>
      </w:r>
    </w:p>
    <w:p w:rsidR="00810615" w:rsidRDefault="00BF052E" w:rsidP="00810615">
      <w:pPr>
        <w:spacing w:line="240" w:lineRule="auto"/>
        <w:jc w:val="left"/>
        <w:rPr>
          <w:sz w:val="20"/>
          <w:szCs w:val="20"/>
        </w:rPr>
      </w:pPr>
      <w:r>
        <w:rPr>
          <w:sz w:val="20"/>
          <w:szCs w:val="20"/>
        </w:rPr>
        <w:t xml:space="preserve">Figura 1: </w:t>
      </w:r>
      <w:r w:rsidR="00810615">
        <w:rPr>
          <w:sz w:val="20"/>
          <w:szCs w:val="20"/>
        </w:rPr>
        <w:t>Representação dos parâmetros</w:t>
      </w:r>
      <w:r>
        <w:rPr>
          <w:sz w:val="20"/>
          <w:szCs w:val="20"/>
        </w:rPr>
        <w:t xml:space="preserve"> de uma tarefa</w:t>
      </w:r>
      <w:r w:rsidR="00810615">
        <w:rPr>
          <w:sz w:val="20"/>
          <w:szCs w:val="20"/>
        </w:rPr>
        <w:t xml:space="preserve"> de tempo real</w:t>
      </w:r>
      <w:r w:rsidR="000631FC">
        <w:rPr>
          <w:sz w:val="20"/>
          <w:szCs w:val="20"/>
        </w:rPr>
        <w:t>.</w:t>
      </w:r>
    </w:p>
    <w:p w:rsidR="00A50555" w:rsidRDefault="00A50555" w:rsidP="00810615">
      <w:pPr>
        <w:spacing w:line="240" w:lineRule="auto"/>
        <w:jc w:val="left"/>
        <w:rPr>
          <w:sz w:val="20"/>
          <w:szCs w:val="20"/>
        </w:rPr>
      </w:pPr>
    </w:p>
    <w:p w:rsidR="00DA24A3" w:rsidRDefault="00DA24A3" w:rsidP="00A952F7">
      <w:pPr>
        <w:rPr>
          <w:ins w:id="136" w:author="Mikhail" w:date="2013-11-09T15:30:00Z"/>
          <w:i/>
        </w:rPr>
      </w:pPr>
      <w:r>
        <w:t xml:space="preserve">Na Figura 1, podemos observar a representação de uma tarefa de tempo real, onde ela possui um instante inicial </w:t>
      </w:r>
      <w:r w:rsidRPr="00DA24A3">
        <w:rPr>
          <w:i/>
        </w:rPr>
        <w:t>r0</w:t>
      </w:r>
      <w:r>
        <w:rPr>
          <w:i/>
        </w:rPr>
        <w:t xml:space="preserve">, </w:t>
      </w:r>
      <w:r>
        <w:t xml:space="preserve">uma meta temporal </w:t>
      </w:r>
      <w:r w:rsidRPr="00DA24A3">
        <w:rPr>
          <w:i/>
        </w:rPr>
        <w:t>D</w:t>
      </w:r>
      <w:r>
        <w:rPr>
          <w:i/>
        </w:rPr>
        <w:t xml:space="preserve">, </w:t>
      </w:r>
      <w:r>
        <w:t xml:space="preserve">um tempo de computação </w:t>
      </w:r>
      <w:r w:rsidRPr="00DA24A3">
        <w:rPr>
          <w:i/>
        </w:rPr>
        <w:t>C</w:t>
      </w:r>
      <w:r>
        <w:rPr>
          <w:i/>
        </w:rPr>
        <w:t xml:space="preserve"> </w:t>
      </w:r>
      <w:r>
        <w:t xml:space="preserve">e um período no qual possuirá uma nova execução </w:t>
      </w:r>
      <w:r w:rsidRPr="00DA24A3">
        <w:rPr>
          <w:i/>
        </w:rPr>
        <w:t>T</w:t>
      </w:r>
      <w:r>
        <w:rPr>
          <w:i/>
        </w:rPr>
        <w:t>.</w:t>
      </w:r>
    </w:p>
    <w:p w:rsidR="005163E1" w:rsidRPr="00DA24A3" w:rsidRDefault="005163E1" w:rsidP="00A952F7"/>
    <w:p w:rsidR="000B2A5D" w:rsidRDefault="00535E3E" w:rsidP="000B2A5D">
      <w:pPr>
        <w:pStyle w:val="Ttulo3"/>
      </w:pPr>
      <w:r>
        <w:t>4</w:t>
      </w:r>
      <w:r w:rsidR="000B2A5D">
        <w:t>.1.1 Tarefas Periódicas</w:t>
      </w:r>
    </w:p>
    <w:p w:rsidR="00C44968" w:rsidRDefault="000E013D" w:rsidP="00C44968">
      <w:r>
        <w:t>Tarefas peri</w:t>
      </w:r>
      <w:r w:rsidR="00112C3D">
        <w:t xml:space="preserve">ódicas são compostas </w:t>
      </w:r>
      <w:r>
        <w:t xml:space="preserve">pelos </w:t>
      </w:r>
      <w:proofErr w:type="gramStart"/>
      <w:r>
        <w:t>4</w:t>
      </w:r>
      <w:proofErr w:type="gramEnd"/>
      <w:r>
        <w:t xml:space="preserve"> parâmetros (</w:t>
      </w:r>
      <w:r>
        <w:rPr>
          <w:i/>
        </w:rPr>
        <w:t>r0, C, D, T)</w:t>
      </w:r>
      <w:r w:rsidR="00C44968">
        <w:t xml:space="preserve"> e são ativadas a cada instante de tempo T, sendo assim executadas várias vezes durante a execução d</w:t>
      </w:r>
      <w:ins w:id="137" w:author="Mikhail" w:date="2013-11-09T15:31:00Z">
        <w:r w:rsidR="005163E1">
          <w:t xml:space="preserve">e um </w:t>
        </w:r>
      </w:ins>
      <w:del w:id="138" w:author="Mikhail" w:date="2013-11-09T15:31:00Z">
        <w:r w:rsidR="00C44968" w:rsidDel="005163E1">
          <w:delText>o</w:delText>
        </w:r>
      </w:del>
      <w:r w:rsidR="00C44968">
        <w:t xml:space="preserve"> sistema.</w:t>
      </w:r>
    </w:p>
    <w:p w:rsidR="00C011A4" w:rsidRDefault="00C011A4" w:rsidP="00C44968"/>
    <w:p w:rsidR="00EB744A" w:rsidRDefault="00A65A42" w:rsidP="00502F6C">
      <w:pPr>
        <w:spacing w:line="240" w:lineRule="auto"/>
        <w:ind w:firstLine="0"/>
        <w:jc w:val="left"/>
        <w:rPr>
          <w:sz w:val="20"/>
          <w:szCs w:val="20"/>
        </w:rPr>
      </w:pPr>
      <w:r>
        <w:rPr>
          <w:noProof/>
        </w:rPr>
        <w:lastRenderedPageBreak/>
        <w:drawing>
          <wp:inline distT="0" distB="0" distL="0" distR="0" wp14:anchorId="75D9FC7F" wp14:editId="46B897C9">
            <wp:extent cx="5981219" cy="1098645"/>
            <wp:effectExtent l="0" t="0" r="635" b="635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011627" cy="1104230"/>
                    </a:xfrm>
                    <a:prstGeom prst="rect">
                      <a:avLst/>
                    </a:prstGeom>
                    <a:noFill/>
                    <a:ln>
                      <a:noFill/>
                    </a:ln>
                  </pic:spPr>
                </pic:pic>
              </a:graphicData>
            </a:graphic>
          </wp:inline>
        </w:drawing>
      </w:r>
    </w:p>
    <w:p w:rsidR="00A65A42" w:rsidRDefault="00A65A42" w:rsidP="00EB744A">
      <w:pPr>
        <w:spacing w:line="240" w:lineRule="auto"/>
        <w:ind w:firstLine="708"/>
        <w:jc w:val="left"/>
        <w:rPr>
          <w:sz w:val="20"/>
          <w:szCs w:val="20"/>
        </w:rPr>
      </w:pPr>
      <w:r>
        <w:rPr>
          <w:sz w:val="20"/>
          <w:szCs w:val="20"/>
        </w:rPr>
        <w:t xml:space="preserve">Figura 2: Exemplo de tarefa periódica </w:t>
      </w:r>
      <w:r w:rsidR="00AA40EE">
        <w:rPr>
          <w:sz w:val="20"/>
          <w:szCs w:val="20"/>
        </w:rPr>
        <w:t>assumindo</w:t>
      </w:r>
      <w:r>
        <w:rPr>
          <w:sz w:val="20"/>
          <w:szCs w:val="20"/>
        </w:rPr>
        <w:t xml:space="preserve"> os valores: (</w:t>
      </w:r>
      <w:r w:rsidRPr="00A65A42">
        <w:rPr>
          <w:i/>
          <w:sz w:val="20"/>
          <w:szCs w:val="20"/>
        </w:rPr>
        <w:t>r0</w:t>
      </w:r>
      <w:r>
        <w:rPr>
          <w:i/>
          <w:sz w:val="20"/>
          <w:szCs w:val="20"/>
        </w:rPr>
        <w:t xml:space="preserve"> </w:t>
      </w:r>
      <w:r>
        <w:rPr>
          <w:sz w:val="20"/>
          <w:szCs w:val="20"/>
        </w:rPr>
        <w:t xml:space="preserve">= 0, </w:t>
      </w:r>
      <w:r w:rsidRPr="00A65A42">
        <w:rPr>
          <w:i/>
          <w:sz w:val="20"/>
          <w:szCs w:val="20"/>
        </w:rPr>
        <w:t>C</w:t>
      </w:r>
      <w:r>
        <w:rPr>
          <w:i/>
          <w:sz w:val="20"/>
          <w:szCs w:val="20"/>
        </w:rPr>
        <w:t xml:space="preserve"> </w:t>
      </w:r>
      <w:r>
        <w:rPr>
          <w:sz w:val="20"/>
          <w:szCs w:val="20"/>
        </w:rPr>
        <w:t xml:space="preserve">= 6, </w:t>
      </w:r>
      <w:r w:rsidRPr="00AA40EE">
        <w:rPr>
          <w:i/>
          <w:sz w:val="20"/>
          <w:szCs w:val="20"/>
        </w:rPr>
        <w:t>T</w:t>
      </w:r>
      <w:r>
        <w:rPr>
          <w:sz w:val="20"/>
          <w:szCs w:val="20"/>
        </w:rPr>
        <w:t xml:space="preserve"> = </w:t>
      </w:r>
      <w:r w:rsidR="00AA40EE">
        <w:rPr>
          <w:sz w:val="20"/>
          <w:szCs w:val="20"/>
        </w:rPr>
        <w:t xml:space="preserve">10, </w:t>
      </w:r>
      <w:r w:rsidR="00AA40EE" w:rsidRPr="00AA40EE">
        <w:rPr>
          <w:i/>
          <w:sz w:val="20"/>
          <w:szCs w:val="20"/>
        </w:rPr>
        <w:t>D</w:t>
      </w:r>
      <w:r w:rsidR="00AA40EE">
        <w:rPr>
          <w:sz w:val="20"/>
          <w:szCs w:val="20"/>
        </w:rPr>
        <w:t xml:space="preserve"> = 10).</w:t>
      </w:r>
    </w:p>
    <w:p w:rsidR="003B71B6" w:rsidRDefault="00502F6C" w:rsidP="00502F6C">
      <w:pPr>
        <w:tabs>
          <w:tab w:val="left" w:pos="2708"/>
        </w:tabs>
        <w:spacing w:line="240" w:lineRule="auto"/>
        <w:ind w:firstLine="0"/>
        <w:jc w:val="left"/>
      </w:pPr>
      <w:r>
        <w:tab/>
      </w:r>
    </w:p>
    <w:p w:rsidR="008A56E5" w:rsidRPr="003B71B6" w:rsidRDefault="003B71B6" w:rsidP="004C5D3C">
      <w:pPr>
        <w:ind w:firstLine="0"/>
      </w:pPr>
      <w:r>
        <w:tab/>
        <w:t xml:space="preserve">A representação da Figura 2 </w:t>
      </w:r>
      <w:del w:id="139" w:author="Mikhail" w:date="2013-11-09T15:31:00Z">
        <w:r w:rsidDel="005163E1">
          <w:delText xml:space="preserve">nos </w:delText>
        </w:r>
      </w:del>
      <w:r>
        <w:t xml:space="preserve">mostra uma tarefa periódica que </w:t>
      </w:r>
      <w:del w:id="140" w:author="Mikhail" w:date="2013-11-09T15:31:00Z">
        <w:r w:rsidDel="005163E1">
          <w:delText>é</w:delText>
        </w:r>
      </w:del>
      <w:r>
        <w:t xml:space="preserve"> inicia</w:t>
      </w:r>
      <w:del w:id="141" w:author="Mikhail" w:date="2013-11-09T15:31:00Z">
        <w:r w:rsidDel="005163E1">
          <w:delText>da</w:delText>
        </w:r>
      </w:del>
      <w:r>
        <w:t xml:space="preserve"> no instante </w:t>
      </w:r>
      <w:proofErr w:type="gramStart"/>
      <w:r>
        <w:t>0</w:t>
      </w:r>
      <w:proofErr w:type="gramEnd"/>
      <w:r>
        <w:t xml:space="preserve"> e que possui período igual a 10, </w:t>
      </w:r>
      <w:commentRangeStart w:id="142"/>
      <w:r>
        <w:t xml:space="preserve">ela se repetirá </w:t>
      </w:r>
      <w:r w:rsidR="004C5D3C">
        <w:t>desta forma durante</w:t>
      </w:r>
      <w:r>
        <w:t xml:space="preserve"> toda a execução do sistema</w:t>
      </w:r>
      <w:commentRangeEnd w:id="142"/>
      <w:r w:rsidR="005163E1">
        <w:rPr>
          <w:rStyle w:val="Refdecomentrio"/>
          <w:rFonts w:eastAsia="Calibri"/>
        </w:rPr>
        <w:commentReference w:id="142"/>
      </w:r>
      <w:r>
        <w:t>.</w:t>
      </w:r>
      <w:r w:rsidR="007A6994">
        <w:t xml:space="preserve"> Trazendo para um exemplo real, poderíamos ter um sistema que possui uma tarefa de leitura de um sensor de temperatura a cada 10 segundos</w:t>
      </w:r>
      <w:r w:rsidR="00BA4B09">
        <w:t>.</w:t>
      </w:r>
    </w:p>
    <w:p w:rsidR="000B2A5D" w:rsidRDefault="00535E3E" w:rsidP="000B2A5D">
      <w:pPr>
        <w:pStyle w:val="Ttulo3"/>
      </w:pPr>
      <w:r>
        <w:t>4</w:t>
      </w:r>
      <w:r w:rsidR="000B2A5D">
        <w:t>.1.2 Tarefas Aperiódicas (Esporádicas)</w:t>
      </w:r>
    </w:p>
    <w:p w:rsidR="00BA4B09" w:rsidRDefault="00BA4B09" w:rsidP="00BA4B09">
      <w:r>
        <w:t xml:space="preserve">São tarefas que ocorrem eventualmente no sistema. Elas podem passar um longo período sem ativação, no entanto, após sua ativação devem ser executadas </w:t>
      </w:r>
      <w:r w:rsidR="00502F6C">
        <w:t xml:space="preserve">dentro de um </w:t>
      </w:r>
      <w:commentRangeStart w:id="143"/>
      <w:r w:rsidR="00502F6C">
        <w:t>tempo hábil</w:t>
      </w:r>
      <w:commentRangeEnd w:id="143"/>
      <w:r w:rsidR="005163E1">
        <w:rPr>
          <w:rStyle w:val="Refdecomentrio"/>
          <w:rFonts w:eastAsia="Calibri"/>
        </w:rPr>
        <w:commentReference w:id="143"/>
      </w:r>
      <w:r w:rsidR="00502F6C">
        <w:t xml:space="preserve">, para atender essas tarefas existem técnicas específicas como servidores </w:t>
      </w:r>
      <w:r w:rsidR="00E44072" w:rsidRPr="00E44072">
        <w:rPr>
          <w:i/>
        </w:rPr>
        <w:t>Background</w:t>
      </w:r>
      <w:r w:rsidR="00E44072">
        <w:t xml:space="preserve">, de </w:t>
      </w:r>
      <w:proofErr w:type="spellStart"/>
      <w:r w:rsidR="00502F6C" w:rsidRPr="00502F6C">
        <w:rPr>
          <w:i/>
        </w:rPr>
        <w:t>Polling</w:t>
      </w:r>
      <w:proofErr w:type="spellEnd"/>
      <w:r w:rsidR="00502F6C">
        <w:t xml:space="preserve"> e </w:t>
      </w:r>
      <w:proofErr w:type="spellStart"/>
      <w:r w:rsidR="00502F6C" w:rsidRPr="00502F6C">
        <w:rPr>
          <w:i/>
        </w:rPr>
        <w:t>Sporadic</w:t>
      </w:r>
      <w:proofErr w:type="spellEnd"/>
      <w:r w:rsidR="00502F6C">
        <w:t>.</w:t>
      </w:r>
    </w:p>
    <w:p w:rsidR="00502F6C" w:rsidRDefault="00502F6C" w:rsidP="00EB744A">
      <w:pPr>
        <w:ind w:left="708" w:firstLine="1"/>
        <w:rPr>
          <w:sz w:val="20"/>
          <w:szCs w:val="20"/>
        </w:rPr>
      </w:pPr>
      <w:r>
        <w:rPr>
          <w:noProof/>
        </w:rPr>
        <w:drawing>
          <wp:inline distT="0" distB="0" distL="0" distR="0" wp14:anchorId="32A3D968" wp14:editId="52D82706">
            <wp:extent cx="4494454" cy="1569492"/>
            <wp:effectExtent l="0" t="0" r="1905"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526251" cy="1580596"/>
                    </a:xfrm>
                    <a:prstGeom prst="rect">
                      <a:avLst/>
                    </a:prstGeom>
                    <a:noFill/>
                    <a:ln>
                      <a:noFill/>
                    </a:ln>
                  </pic:spPr>
                </pic:pic>
              </a:graphicData>
            </a:graphic>
          </wp:inline>
        </w:drawing>
      </w:r>
      <w:r w:rsidR="00EB744A">
        <w:br/>
      </w:r>
      <w:r>
        <w:rPr>
          <w:sz w:val="20"/>
          <w:szCs w:val="20"/>
        </w:rPr>
        <w:t xml:space="preserve">Figura 3: Exemplo de tarefa esporádica sendo ativada no instante de tempo </w:t>
      </w:r>
      <w:commentRangeStart w:id="144"/>
      <w:r>
        <w:rPr>
          <w:sz w:val="20"/>
          <w:szCs w:val="20"/>
        </w:rPr>
        <w:t>14</w:t>
      </w:r>
      <w:commentRangeEnd w:id="144"/>
      <w:r w:rsidR="005163E1">
        <w:rPr>
          <w:rStyle w:val="Refdecomentrio"/>
          <w:rFonts w:eastAsia="Calibri"/>
        </w:rPr>
        <w:commentReference w:id="144"/>
      </w:r>
      <w:r>
        <w:rPr>
          <w:sz w:val="20"/>
          <w:szCs w:val="20"/>
        </w:rPr>
        <w:t>.</w:t>
      </w:r>
    </w:p>
    <w:p w:rsidR="00D048B6" w:rsidRDefault="00EB744A" w:rsidP="00EB744A">
      <w:pPr>
        <w:ind w:firstLine="0"/>
      </w:pPr>
      <w:r>
        <w:tab/>
      </w:r>
    </w:p>
    <w:p w:rsidR="00EB744A" w:rsidRPr="00502F6C" w:rsidRDefault="00EB744A" w:rsidP="00D048B6">
      <w:pPr>
        <w:ind w:firstLine="708"/>
      </w:pPr>
      <w:r>
        <w:t xml:space="preserve">O exemplo da Figura 3 nos mostra um cenário com uma atividade periódica assumindo os valores </w:t>
      </w:r>
      <w:r w:rsidRPr="00EB744A">
        <w:t>(</w:t>
      </w:r>
      <w:r w:rsidRPr="00EB744A">
        <w:rPr>
          <w:i/>
        </w:rPr>
        <w:t xml:space="preserve">r0 </w:t>
      </w:r>
      <w:r w:rsidRPr="00EB744A">
        <w:t xml:space="preserve">= 0, </w:t>
      </w:r>
      <w:r w:rsidRPr="00EB744A">
        <w:rPr>
          <w:i/>
        </w:rPr>
        <w:t xml:space="preserve">C </w:t>
      </w:r>
      <w:r w:rsidRPr="00EB744A">
        <w:t xml:space="preserve">= 6, </w:t>
      </w:r>
      <w:r w:rsidRPr="00EB744A">
        <w:rPr>
          <w:i/>
        </w:rPr>
        <w:t>T</w:t>
      </w:r>
      <w:r w:rsidRPr="00EB744A">
        <w:t xml:space="preserve"> = 10, </w:t>
      </w:r>
      <w:r w:rsidRPr="00EB744A">
        <w:rPr>
          <w:i/>
        </w:rPr>
        <w:t>D</w:t>
      </w:r>
      <w:r w:rsidRPr="00EB744A">
        <w:t xml:space="preserve"> = 10)</w:t>
      </w:r>
      <w:r>
        <w:t xml:space="preserve">, no entanto, no instante de tempo 14, </w:t>
      </w:r>
      <w:commentRangeStart w:id="145"/>
      <w:r>
        <w:t xml:space="preserve">é ativada uma tarefa esporádica. </w:t>
      </w:r>
      <w:commentRangeEnd w:id="145"/>
      <w:r w:rsidR="005163E1">
        <w:rPr>
          <w:rStyle w:val="Refdecomentrio"/>
          <w:rFonts w:eastAsia="Calibri"/>
        </w:rPr>
        <w:commentReference w:id="145"/>
      </w:r>
      <w:del w:id="146" w:author="Mikhail" w:date="2013-11-09T15:38:00Z">
        <w:r w:rsidDel="005163E1">
          <w:delText>Trazendo para um exemplo real podemos imaginar</w:delText>
        </w:r>
      </w:del>
      <w:r>
        <w:t xml:space="preserve"> </w:t>
      </w:r>
      <w:ins w:id="147" w:author="Mikhail" w:date="2013-11-09T15:38:00Z">
        <w:r w:rsidR="005163E1">
          <w:t xml:space="preserve">Por exemplo, </w:t>
        </w:r>
      </w:ins>
      <w:r>
        <w:t xml:space="preserve">um sistema que possui uma tarefa de leitura de um sensor a cada 10 segundos, no entanto, no instante </w:t>
      </w:r>
      <w:commentRangeStart w:id="148"/>
      <w:r>
        <w:t>14</w:t>
      </w:r>
      <w:commentRangeEnd w:id="148"/>
      <w:r w:rsidR="005163E1">
        <w:rPr>
          <w:rStyle w:val="Refdecomentrio"/>
          <w:rFonts w:eastAsia="Calibri"/>
        </w:rPr>
        <w:commentReference w:id="148"/>
      </w:r>
      <w:r>
        <w:t xml:space="preserve"> é acionado um botão </w:t>
      </w:r>
      <w:r w:rsidR="001A7C50">
        <w:t xml:space="preserve">de emergência </w:t>
      </w:r>
      <w:r>
        <w:t xml:space="preserve">que </w:t>
      </w:r>
      <w:r w:rsidR="00A87217">
        <w:t>solicita</w:t>
      </w:r>
      <w:r>
        <w:t xml:space="preserve"> a parada do </w:t>
      </w:r>
      <w:commentRangeStart w:id="149"/>
      <w:r>
        <w:t>sistema</w:t>
      </w:r>
      <w:commentRangeEnd w:id="149"/>
      <w:r w:rsidR="005163E1">
        <w:rPr>
          <w:rStyle w:val="Refdecomentrio"/>
          <w:rFonts w:eastAsia="Calibri"/>
        </w:rPr>
        <w:commentReference w:id="149"/>
      </w:r>
      <w:proofErr w:type="gramStart"/>
      <w:r>
        <w:t>.</w:t>
      </w:r>
      <w:proofErr w:type="gramEnd"/>
      <w:del w:id="150" w:author="Mikhail" w:date="2013-11-09T15:39:00Z">
        <w:r w:rsidDel="005163E1">
          <w:delText xml:space="preserve"> </w:delText>
        </w:r>
      </w:del>
    </w:p>
    <w:p w:rsidR="008E2BC3" w:rsidRDefault="00535E3E" w:rsidP="008E2BC3">
      <w:pPr>
        <w:pStyle w:val="Ttulo2"/>
      </w:pPr>
      <w:r>
        <w:t>4</w:t>
      </w:r>
      <w:r w:rsidR="008E2BC3">
        <w:t>.</w:t>
      </w:r>
      <w:r w:rsidR="000B2A5D">
        <w:t>2</w:t>
      </w:r>
      <w:r w:rsidR="008E2BC3">
        <w:t xml:space="preserve"> ESCALONADOR</w:t>
      </w:r>
    </w:p>
    <w:p w:rsidR="008E2BC3" w:rsidRPr="004A5EAD" w:rsidRDefault="004A5EAD" w:rsidP="008E2BC3">
      <w:r>
        <w:t xml:space="preserve">O escalonador é um componente que </w:t>
      </w:r>
      <w:r w:rsidR="0028174C">
        <w:t>faz parte do</w:t>
      </w:r>
      <w:r>
        <w:t xml:space="preserve"> o núcleo ou </w:t>
      </w:r>
      <w:proofErr w:type="spellStart"/>
      <w:r w:rsidRPr="004A5EAD">
        <w:rPr>
          <w:i/>
        </w:rPr>
        <w:t>kernel</w:t>
      </w:r>
      <w:proofErr w:type="spellEnd"/>
      <w:r>
        <w:t xml:space="preserve"> de um sistema de tempo </w:t>
      </w:r>
      <w:commentRangeStart w:id="151"/>
      <w:r>
        <w:t>real</w:t>
      </w:r>
      <w:commentRangeEnd w:id="151"/>
      <w:r w:rsidR="005163E1">
        <w:rPr>
          <w:rStyle w:val="Refdecomentrio"/>
          <w:rFonts w:eastAsia="Calibri"/>
        </w:rPr>
        <w:commentReference w:id="151"/>
      </w:r>
      <w:r>
        <w:t xml:space="preserve"> e é responsável por alocar as tarefas seguindo regras</w:t>
      </w:r>
      <w:r w:rsidR="0028174C">
        <w:t xml:space="preserve"> e políticas definidas. </w:t>
      </w:r>
      <w:del w:id="152" w:author="Mikhail" w:date="2013-11-09T15:41:00Z">
        <w:r w:rsidR="0028174C" w:rsidDel="00372A2B">
          <w:delText xml:space="preserve">Para </w:delText>
        </w:r>
        <w:commentRangeStart w:id="153"/>
        <w:r w:rsidR="0028174C" w:rsidDel="00372A2B">
          <w:lastRenderedPageBreak/>
          <w:delText>STR</w:delText>
        </w:r>
        <w:commentRangeEnd w:id="153"/>
        <w:r w:rsidR="005163E1" w:rsidDel="00372A2B">
          <w:rPr>
            <w:rStyle w:val="Refdecomentrio"/>
            <w:rFonts w:eastAsia="Calibri"/>
          </w:rPr>
          <w:commentReference w:id="153"/>
        </w:r>
        <w:r w:rsidR="0028174C" w:rsidDel="00372A2B">
          <w:delText>,</w:delText>
        </w:r>
      </w:del>
      <w:r w:rsidR="0028174C">
        <w:t xml:space="preserve"> </w:t>
      </w:r>
      <w:del w:id="154" w:author="Mikhail" w:date="2013-11-09T15:41:00Z">
        <w:r w:rsidR="0028174C" w:rsidDel="00372A2B">
          <w:delText xml:space="preserve">possuímos duas abordagens </w:delText>
        </w:r>
      </w:del>
      <w:ins w:id="155" w:author="Mikhail" w:date="2013-11-09T15:41:00Z">
        <w:r w:rsidR="00372A2B">
          <w:t>Existem d</w:t>
        </w:r>
      </w:ins>
      <w:ins w:id="156" w:author="Mikhail" w:date="2013-11-09T15:42:00Z">
        <w:r w:rsidR="00372A2B">
          <w:t xml:space="preserve">uas formas de </w:t>
        </w:r>
        <w:proofErr w:type="gramStart"/>
        <w:r w:rsidR="00372A2B">
          <w:t>escalonadores</w:t>
        </w:r>
      </w:ins>
      <w:r w:rsidR="0028174C">
        <w:t>,</w:t>
      </w:r>
      <w:proofErr w:type="gramEnd"/>
      <w:del w:id="157" w:author="Mikhail" w:date="2013-11-09T15:42:00Z">
        <w:r w:rsidR="0028174C" w:rsidDel="00372A2B">
          <w:delText xml:space="preserve"> que podendo ser</w:delText>
        </w:r>
      </w:del>
      <w:r w:rsidR="0028174C">
        <w:t xml:space="preserve"> estáticos </w:t>
      </w:r>
      <w:ins w:id="158" w:author="Mikhail" w:date="2013-11-09T15:42:00Z">
        <w:r w:rsidR="00372A2B">
          <w:t>e</w:t>
        </w:r>
      </w:ins>
      <w:del w:id="159" w:author="Mikhail" w:date="2013-11-09T15:42:00Z">
        <w:r w:rsidR="0028174C" w:rsidDel="00372A2B">
          <w:delText>ou</w:delText>
        </w:r>
      </w:del>
      <w:r w:rsidR="0028174C">
        <w:t xml:space="preserve"> dinâmicos.</w:t>
      </w:r>
    </w:p>
    <w:p w:rsidR="004A5EAD" w:rsidRDefault="00535E3E" w:rsidP="004A5EAD">
      <w:pPr>
        <w:pStyle w:val="Ttulo3"/>
      </w:pPr>
      <w:r>
        <w:t>4</w:t>
      </w:r>
      <w:r w:rsidR="004A5EAD">
        <w:t>.</w:t>
      </w:r>
      <w:r w:rsidR="000B2A5D">
        <w:t>2</w:t>
      </w:r>
      <w:r w:rsidR="004A5EAD">
        <w:t>.1 Escalonadores Estáticos</w:t>
      </w:r>
    </w:p>
    <w:p w:rsidR="005B6787" w:rsidRDefault="0028174C" w:rsidP="00102EE1">
      <w:commentRangeStart w:id="160"/>
      <w:r>
        <w:t>(KOPETZ,</w:t>
      </w:r>
      <w:r w:rsidR="00810282">
        <w:t xml:space="preserve"> p. 240,</w:t>
      </w:r>
      <w:r>
        <w:t xml:space="preserve"> 2011, tradução nossa) diz que “Um escalonador é chamado estático (ou </w:t>
      </w:r>
      <w:proofErr w:type="spellStart"/>
      <w:r w:rsidRPr="0028174C">
        <w:rPr>
          <w:i/>
        </w:rPr>
        <w:t>pre</w:t>
      </w:r>
      <w:proofErr w:type="spellEnd"/>
      <w:r w:rsidRPr="0028174C">
        <w:rPr>
          <w:i/>
        </w:rPr>
        <w:t>-</w:t>
      </w:r>
      <w:proofErr w:type="spellStart"/>
      <w:r w:rsidRPr="0028174C">
        <w:rPr>
          <w:i/>
        </w:rPr>
        <w:t>run</w:t>
      </w:r>
      <w:proofErr w:type="spellEnd"/>
      <w:r w:rsidRPr="0028174C">
        <w:rPr>
          <w:i/>
        </w:rPr>
        <w:t>-time</w:t>
      </w:r>
      <w:r>
        <w:t xml:space="preserve">) se ele faz suas decisões de escalonamento em </w:t>
      </w:r>
      <w:commentRangeStart w:id="161"/>
      <w:r>
        <w:t>tempo de compilação</w:t>
      </w:r>
      <w:commentRangeEnd w:id="161"/>
      <w:r w:rsidR="00372A2B">
        <w:rPr>
          <w:rStyle w:val="Refdecomentrio"/>
          <w:rFonts w:eastAsia="Calibri"/>
        </w:rPr>
        <w:commentReference w:id="161"/>
      </w:r>
      <w:proofErr w:type="gramStart"/>
      <w:r>
        <w:t>”.</w:t>
      </w:r>
      <w:commentRangeEnd w:id="160"/>
      <w:proofErr w:type="gramEnd"/>
      <w:r w:rsidR="00372A2B">
        <w:rPr>
          <w:rStyle w:val="Refdecomentrio"/>
          <w:rFonts w:eastAsia="Calibri"/>
        </w:rPr>
        <w:commentReference w:id="160"/>
      </w:r>
      <w:r>
        <w:t xml:space="preserve"> </w:t>
      </w:r>
    </w:p>
    <w:p w:rsidR="00102EE1" w:rsidRDefault="0028174C" w:rsidP="00102EE1">
      <w:r>
        <w:t xml:space="preserve">Esses escalonadores também são chamados de </w:t>
      </w:r>
      <w:r w:rsidRPr="0028174C">
        <w:rPr>
          <w:i/>
        </w:rPr>
        <w:t>off-line</w:t>
      </w:r>
      <w:r>
        <w:rPr>
          <w:i/>
        </w:rPr>
        <w:t xml:space="preserve"> </w:t>
      </w:r>
      <w:r>
        <w:t xml:space="preserve">e </w:t>
      </w:r>
      <w:del w:id="162" w:author="Mikhail" w:date="2013-11-09T15:45:00Z">
        <w:r w:rsidDel="00372A2B">
          <w:delText xml:space="preserve">trabalham </w:delText>
        </w:r>
      </w:del>
      <w:ins w:id="163" w:author="Mikhail" w:date="2013-11-09T15:45:00Z">
        <w:r w:rsidR="00372A2B">
          <w:t>funcionam</w:t>
        </w:r>
        <w:r w:rsidR="00372A2B">
          <w:t xml:space="preserve"> </w:t>
        </w:r>
      </w:ins>
      <w:r>
        <w:t>gerando uma tabela de escalonamento com todas as tarefas e suas execuções</w:t>
      </w:r>
      <w:del w:id="164" w:author="Mikhail" w:date="2013-11-09T15:45:00Z">
        <w:r w:rsidDel="00372A2B">
          <w:delText xml:space="preserve"> já </w:delText>
        </w:r>
        <w:r w:rsidR="00102EE1" w:rsidDel="00372A2B">
          <w:delText>definidas</w:delText>
        </w:r>
      </w:del>
      <w:r w:rsidR="00102EE1">
        <w:t>, não sendo possível alter</w:t>
      </w:r>
      <w:ins w:id="165" w:author="Mikhail" w:date="2013-11-09T15:45:00Z">
        <w:r w:rsidR="00372A2B">
          <w:t>á</w:t>
        </w:r>
      </w:ins>
      <w:del w:id="166" w:author="Mikhail" w:date="2013-11-09T15:45:00Z">
        <w:r w:rsidR="00102EE1" w:rsidDel="00372A2B">
          <w:delText>a</w:delText>
        </w:r>
      </w:del>
      <w:r w:rsidR="00102EE1">
        <w:t>-la</w:t>
      </w:r>
      <w:r w:rsidR="005B6787">
        <w:t>s</w:t>
      </w:r>
      <w:r w:rsidR="00102EE1">
        <w:t xml:space="preserve"> durante sua execução</w:t>
      </w:r>
      <w:r w:rsidR="005B6787">
        <w:t>.</w:t>
      </w:r>
    </w:p>
    <w:p w:rsidR="00102EE1" w:rsidRPr="0028174C" w:rsidRDefault="00102EE1" w:rsidP="00102EE1">
      <w:commentRangeStart w:id="167"/>
      <w:r>
        <w:t>“Qualquer variação no modelo de tarefas implicará na geração de uma nova tabela de escalonamento” (CORDEIRO, 2013</w:t>
      </w:r>
      <w:proofErr w:type="gramStart"/>
      <w:r>
        <w:t>).</w:t>
      </w:r>
      <w:commentRangeEnd w:id="167"/>
      <w:proofErr w:type="gramEnd"/>
      <w:r w:rsidR="00372A2B">
        <w:rPr>
          <w:rStyle w:val="Refdecomentrio"/>
          <w:rFonts w:eastAsia="Calibri"/>
        </w:rPr>
        <w:commentReference w:id="167"/>
      </w:r>
    </w:p>
    <w:p w:rsidR="004A5EAD" w:rsidRDefault="00535E3E" w:rsidP="004A5EAD">
      <w:pPr>
        <w:pStyle w:val="Ttulo3"/>
      </w:pPr>
      <w:r>
        <w:t>4</w:t>
      </w:r>
      <w:r w:rsidR="004A5EAD">
        <w:t>.</w:t>
      </w:r>
      <w:r w:rsidR="000B2A5D">
        <w:t>2</w:t>
      </w:r>
      <w:r w:rsidR="004A5EAD">
        <w:t>.2 Escalonadores Dinâmicos</w:t>
      </w:r>
    </w:p>
    <w:p w:rsidR="00A877F5" w:rsidRDefault="00C565A7" w:rsidP="00A877F5">
      <w:pPr>
        <w:spacing w:before="240"/>
      </w:pPr>
      <w:r>
        <w:t>(KOPETZ,</w:t>
      </w:r>
      <w:r w:rsidR="00810282">
        <w:t xml:space="preserve"> p. 240,</w:t>
      </w:r>
      <w:r>
        <w:t xml:space="preserve"> 2011, tradução nossa) considera que “Um escalonador é considerado dinâmico (ou </w:t>
      </w:r>
      <w:r w:rsidRPr="00C565A7">
        <w:rPr>
          <w:i/>
        </w:rPr>
        <w:t>on-line</w:t>
      </w:r>
      <w:r>
        <w:t xml:space="preserve">), se ele </w:t>
      </w:r>
      <w:ins w:id="168" w:author="Mikhail" w:date="2013-11-09T15:58:00Z">
        <w:r w:rsidR="00A877F5">
          <w:t xml:space="preserve">toma </w:t>
        </w:r>
      </w:ins>
      <w:del w:id="169" w:author="Mikhail" w:date="2013-11-09T15:58:00Z">
        <w:r w:rsidDel="00A877F5">
          <w:delText xml:space="preserve">faz suas </w:delText>
        </w:r>
      </w:del>
      <w:r>
        <w:t xml:space="preserve">decisões de escalonamento em tempo de execução, selecionando uma tarefa </w:t>
      </w:r>
      <w:del w:id="170" w:author="Mikhail" w:date="2013-11-09T15:58:00Z">
        <w:r w:rsidDel="00A877F5">
          <w:delText xml:space="preserve">de </w:delText>
        </w:r>
      </w:del>
      <w:ins w:id="171" w:author="Mikhail" w:date="2013-11-09T15:58:00Z">
        <w:r w:rsidR="00A877F5">
          <w:t xml:space="preserve">a partir de </w:t>
        </w:r>
      </w:ins>
      <w:r>
        <w:t>um conjunto de tarefas prontas para serem executadas”.</w:t>
      </w:r>
    </w:p>
    <w:p w:rsidR="00C565A7" w:rsidRPr="00C565A7" w:rsidRDefault="00814316" w:rsidP="00A877F5">
      <w:pPr>
        <w:spacing w:before="240"/>
      </w:pPr>
      <w:r>
        <w:t>Estes escalonadores também são conhecidos por escalonadores por prioridade, e são mais flexíveis</w:t>
      </w:r>
      <w:ins w:id="172" w:author="Mikhail" w:date="2013-11-09T15:59:00Z">
        <w:r w:rsidR="00A877F5">
          <w:t>,</w:t>
        </w:r>
      </w:ins>
      <w:r>
        <w:t xml:space="preserve"> </w:t>
      </w:r>
      <w:commentRangeStart w:id="173"/>
      <w:r>
        <w:t xml:space="preserve">podendo se adaptar a determinados cenários, utilizando políticas criadas durante sua </w:t>
      </w:r>
      <w:proofErr w:type="gramStart"/>
      <w:r w:rsidR="00A65294">
        <w:t>concepção</w:t>
      </w:r>
      <w:r>
        <w:t>.</w:t>
      </w:r>
      <w:commentRangeEnd w:id="173"/>
      <w:proofErr w:type="gramEnd"/>
      <w:r w:rsidR="00A877F5">
        <w:rPr>
          <w:rStyle w:val="Refdecomentrio"/>
          <w:rFonts w:eastAsia="Calibri"/>
        </w:rPr>
        <w:commentReference w:id="173"/>
      </w:r>
    </w:p>
    <w:p w:rsidR="00B831C4" w:rsidRDefault="00535E3E" w:rsidP="00B831C4">
      <w:pPr>
        <w:pStyle w:val="Ttulo2"/>
      </w:pPr>
      <w:bookmarkStart w:id="174" w:name="_Toc269678026"/>
      <w:bookmarkStart w:id="175" w:name="_Toc278285951"/>
      <w:bookmarkEnd w:id="115"/>
      <w:bookmarkEnd w:id="116"/>
      <w:r>
        <w:t>4</w:t>
      </w:r>
      <w:r w:rsidR="00333732">
        <w:t>.3 TIPOS DE ESCALONAMENTOS</w:t>
      </w:r>
    </w:p>
    <w:p w:rsidR="00B831C4" w:rsidRPr="00B831C4" w:rsidRDefault="00B831C4" w:rsidP="00B831C4">
      <w:pPr>
        <w:ind w:firstLine="0"/>
      </w:pPr>
      <w:r>
        <w:tab/>
        <w:t xml:space="preserve">Para o processo de escalonamento podemos adotar duas abordagens, escalonamento </w:t>
      </w:r>
      <w:proofErr w:type="spellStart"/>
      <w:r>
        <w:t>preemptivo</w:t>
      </w:r>
      <w:proofErr w:type="spellEnd"/>
      <w:r>
        <w:t xml:space="preserve"> </w:t>
      </w:r>
      <w:ins w:id="176" w:author="Mikhail" w:date="2013-11-09T16:00:00Z">
        <w:r w:rsidR="00A877F5">
          <w:t>e</w:t>
        </w:r>
      </w:ins>
      <w:del w:id="177" w:author="Mikhail" w:date="2013-11-09T16:00:00Z">
        <w:r w:rsidDel="00A877F5">
          <w:delText>ou</w:delText>
        </w:r>
      </w:del>
      <w:r>
        <w:t xml:space="preserve"> não </w:t>
      </w:r>
      <w:proofErr w:type="spellStart"/>
      <w:r>
        <w:t>preemptivo</w:t>
      </w:r>
      <w:proofErr w:type="spellEnd"/>
      <w:r>
        <w:t>.</w:t>
      </w:r>
    </w:p>
    <w:p w:rsidR="00333732" w:rsidRDefault="00535E3E" w:rsidP="00333732">
      <w:pPr>
        <w:pStyle w:val="Ttulo3"/>
      </w:pPr>
      <w:r>
        <w:t>4</w:t>
      </w:r>
      <w:r w:rsidR="00351A8A">
        <w:t xml:space="preserve">.3.1 </w:t>
      </w:r>
      <w:proofErr w:type="spellStart"/>
      <w:r w:rsidR="00351A8A">
        <w:t>Preemptivo</w:t>
      </w:r>
      <w:proofErr w:type="spellEnd"/>
    </w:p>
    <w:p w:rsidR="00A07397" w:rsidRDefault="00A07397" w:rsidP="00A07397">
      <w:pPr>
        <w:ind w:firstLine="0"/>
      </w:pPr>
      <w:r>
        <w:tab/>
      </w:r>
      <w:r w:rsidR="00B04152">
        <w:t>Supondo</w:t>
      </w:r>
      <w:r w:rsidR="00351A8A">
        <w:t xml:space="preserve"> </w:t>
      </w:r>
      <w:r w:rsidR="00B04152">
        <w:t>que tenhamos o</w:t>
      </w:r>
      <w:r w:rsidR="00351A8A">
        <w:t xml:space="preserve"> processo de escalonamento de um conjunto de tarefas</w:t>
      </w:r>
      <w:r w:rsidR="00B04152">
        <w:t xml:space="preserve"> (</w:t>
      </w:r>
      <w:r w:rsidR="00B04152" w:rsidRPr="00B04152">
        <w:rPr>
          <w:i/>
        </w:rPr>
        <w:t>A</w:t>
      </w:r>
      <w:r w:rsidR="00B04152">
        <w:t xml:space="preserve">, </w:t>
      </w:r>
      <w:r w:rsidR="00B04152" w:rsidRPr="00B04152">
        <w:rPr>
          <w:i/>
        </w:rPr>
        <w:t>B</w:t>
      </w:r>
      <w:r w:rsidR="00B04152">
        <w:t>)</w:t>
      </w:r>
      <w:r w:rsidR="00351A8A">
        <w:t xml:space="preserve">, durante a execução </w:t>
      </w:r>
      <w:r w:rsidR="00B04152">
        <w:t>da</w:t>
      </w:r>
      <w:r w:rsidR="00351A8A">
        <w:t xml:space="preserve"> tarefa </w:t>
      </w:r>
      <w:r w:rsidR="00351A8A" w:rsidRPr="00351A8A">
        <w:rPr>
          <w:i/>
        </w:rPr>
        <w:t>A</w:t>
      </w:r>
      <w:r w:rsidR="00351A8A">
        <w:t xml:space="preserve">, caso seja ativada uma tarefa </w:t>
      </w:r>
      <w:r w:rsidR="00351A8A" w:rsidRPr="00351A8A">
        <w:rPr>
          <w:i/>
        </w:rPr>
        <w:t>B</w:t>
      </w:r>
      <w:r w:rsidR="007064F3">
        <w:rPr>
          <w:i/>
        </w:rPr>
        <w:t xml:space="preserve">, </w:t>
      </w:r>
      <w:r w:rsidR="007064F3">
        <w:t xml:space="preserve">a execução de </w:t>
      </w:r>
      <w:proofErr w:type="gramStart"/>
      <w:r w:rsidR="007064F3" w:rsidRPr="00B04152">
        <w:rPr>
          <w:i/>
        </w:rPr>
        <w:t>A</w:t>
      </w:r>
      <w:r w:rsidR="00B04152">
        <w:t xml:space="preserve"> será</w:t>
      </w:r>
      <w:proofErr w:type="gramEnd"/>
      <w:r w:rsidR="00B04152">
        <w:t xml:space="preserve"> interrompida até que </w:t>
      </w:r>
      <w:r w:rsidR="00B04152">
        <w:rPr>
          <w:i/>
        </w:rPr>
        <w:t>B</w:t>
      </w:r>
      <w:r w:rsidR="00B04152">
        <w:t xml:space="preserve"> tenha sido completada.</w:t>
      </w:r>
    </w:p>
    <w:p w:rsidR="00887BCF" w:rsidRDefault="00887BCF" w:rsidP="00887BCF">
      <w:pPr>
        <w:ind w:firstLine="0"/>
        <w:jc w:val="center"/>
      </w:pPr>
      <w:r>
        <w:rPr>
          <w:noProof/>
        </w:rPr>
        <w:lastRenderedPageBreak/>
        <w:drawing>
          <wp:inline distT="0" distB="0" distL="0" distR="0" wp14:anchorId="495DEC84" wp14:editId="33476DE7">
            <wp:extent cx="3926406" cy="1692323"/>
            <wp:effectExtent l="0" t="0" r="0" b="317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960656" cy="1707085"/>
                    </a:xfrm>
                    <a:prstGeom prst="rect">
                      <a:avLst/>
                    </a:prstGeom>
                    <a:noFill/>
                    <a:ln>
                      <a:noFill/>
                    </a:ln>
                  </pic:spPr>
                </pic:pic>
              </a:graphicData>
            </a:graphic>
          </wp:inline>
        </w:drawing>
      </w:r>
    </w:p>
    <w:p w:rsidR="00887BCF" w:rsidRDefault="00887BCF" w:rsidP="00887BCF">
      <w:pPr>
        <w:ind w:firstLine="708"/>
        <w:jc w:val="left"/>
        <w:rPr>
          <w:sz w:val="20"/>
          <w:szCs w:val="20"/>
        </w:rPr>
      </w:pPr>
      <w:r>
        <w:rPr>
          <w:sz w:val="20"/>
          <w:szCs w:val="20"/>
        </w:rPr>
        <w:t>Figura</w:t>
      </w:r>
      <w:r w:rsidR="0082372D">
        <w:rPr>
          <w:sz w:val="20"/>
          <w:szCs w:val="20"/>
        </w:rPr>
        <w:t xml:space="preserve"> 4</w:t>
      </w:r>
      <w:r>
        <w:rPr>
          <w:sz w:val="20"/>
          <w:szCs w:val="20"/>
        </w:rPr>
        <w:t xml:space="preserve">: Exemplo de escalonamento </w:t>
      </w:r>
      <w:proofErr w:type="spellStart"/>
      <w:r>
        <w:rPr>
          <w:sz w:val="20"/>
          <w:szCs w:val="20"/>
        </w:rPr>
        <w:t>preemptivo</w:t>
      </w:r>
      <w:proofErr w:type="spellEnd"/>
      <w:r>
        <w:rPr>
          <w:sz w:val="20"/>
          <w:szCs w:val="20"/>
        </w:rPr>
        <w:t>.</w:t>
      </w:r>
    </w:p>
    <w:p w:rsidR="00FB30BE" w:rsidRPr="00FB30BE" w:rsidRDefault="00FB30BE" w:rsidP="00D125B4">
      <w:pPr>
        <w:ind w:firstLine="708"/>
      </w:pPr>
      <w:r>
        <w:t xml:space="preserve">Na figura 4, podemos observar um exemplo de escalonamento </w:t>
      </w:r>
      <w:proofErr w:type="spellStart"/>
      <w:r>
        <w:t>preemptivo</w:t>
      </w:r>
      <w:proofErr w:type="spellEnd"/>
      <w:r>
        <w:t xml:space="preserve">, onde durante a execução de uma tarefa </w:t>
      </w:r>
      <w:r w:rsidRPr="00FB30BE">
        <w:rPr>
          <w:i/>
        </w:rPr>
        <w:t>A</w:t>
      </w:r>
      <w:ins w:id="178" w:author="Mikhail" w:date="2013-11-09T16:01:00Z">
        <w:r w:rsidR="00A877F5">
          <w:rPr>
            <w:i/>
          </w:rPr>
          <w:t xml:space="preserve">, </w:t>
        </w:r>
      </w:ins>
      <w:del w:id="179" w:author="Mikhail" w:date="2013-11-09T16:01:00Z">
        <w:r w:rsidDel="00A877F5">
          <w:delText xml:space="preserve"> </w:delText>
        </w:r>
      </w:del>
      <w:r>
        <w:t>que possui tempo de computação</w:t>
      </w:r>
      <w:r w:rsidR="00D125B4">
        <w:t xml:space="preserve"> igual a</w:t>
      </w:r>
      <w:r>
        <w:t xml:space="preserve"> </w:t>
      </w:r>
      <w:commentRangeStart w:id="180"/>
      <w:proofErr w:type="gramStart"/>
      <w:r>
        <w:t>6</w:t>
      </w:r>
      <w:commentRangeEnd w:id="180"/>
      <w:proofErr w:type="gramEnd"/>
      <w:r w:rsidR="00A877F5">
        <w:rPr>
          <w:rStyle w:val="Refdecomentrio"/>
          <w:rFonts w:eastAsia="Calibri"/>
        </w:rPr>
        <w:commentReference w:id="180"/>
      </w:r>
      <w:r>
        <w:t xml:space="preserve">, </w:t>
      </w:r>
      <w:del w:id="181" w:author="Mikhail" w:date="2013-11-09T16:02:00Z">
        <w:r w:rsidDel="00A877F5">
          <w:delText>no instante de tempo 2,</w:delText>
        </w:r>
      </w:del>
      <w:r>
        <w:t xml:space="preserve"> uma tarefa </w:t>
      </w:r>
      <w:r w:rsidRPr="00FB30BE">
        <w:rPr>
          <w:i/>
        </w:rPr>
        <w:t>B</w:t>
      </w:r>
      <w:r>
        <w:t xml:space="preserve"> de tempo de computação igual a 2 é iniciada</w:t>
      </w:r>
      <w:ins w:id="182" w:author="Mikhail" w:date="2013-11-09T16:02:00Z">
        <w:r w:rsidR="00A877F5">
          <w:t xml:space="preserve"> no instante 2.</w:t>
        </w:r>
      </w:ins>
      <w:del w:id="183" w:author="Mikhail" w:date="2013-11-09T16:02:00Z">
        <w:r w:rsidDel="00A877F5">
          <w:delText>,</w:delText>
        </w:r>
      </w:del>
      <w:ins w:id="184" w:author="Mikhail" w:date="2013-11-09T16:02:00Z">
        <w:r w:rsidR="00A877F5">
          <w:t xml:space="preserve"> Neste cenário,</w:t>
        </w:r>
      </w:ins>
      <w:r>
        <w:t xml:space="preserve"> a tarefa </w:t>
      </w:r>
      <w:r w:rsidRPr="00FB30BE">
        <w:rPr>
          <w:i/>
        </w:rPr>
        <w:t>A</w:t>
      </w:r>
      <w:r>
        <w:rPr>
          <w:i/>
        </w:rPr>
        <w:t xml:space="preserve"> </w:t>
      </w:r>
      <w:r>
        <w:t>é interrompida até que B esteja concluída</w:t>
      </w:r>
      <w:ins w:id="185" w:author="Mikhail" w:date="2013-11-09T16:02:00Z">
        <w:r w:rsidR="00A877F5">
          <w:t>.</w:t>
        </w:r>
      </w:ins>
      <w:del w:id="186" w:author="Mikhail" w:date="2013-11-09T16:02:00Z">
        <w:r w:rsidDel="00A877F5">
          <w:delText>,</w:delText>
        </w:r>
      </w:del>
      <w:r>
        <w:t xml:space="preserve"> </w:t>
      </w:r>
      <w:del w:id="187" w:author="Mikhail" w:date="2013-11-09T16:02:00Z">
        <w:r w:rsidDel="00A877F5">
          <w:delText>i</w:delText>
        </w:r>
      </w:del>
      <w:ins w:id="188" w:author="Mikhail" w:date="2013-11-09T16:02:00Z">
        <w:r w:rsidR="00A877F5">
          <w:t>I</w:t>
        </w:r>
      </w:ins>
      <w:r>
        <w:t xml:space="preserve">sso atrasa o fim da execução da tarefa </w:t>
      </w:r>
      <w:r w:rsidRPr="00FB30BE">
        <w:rPr>
          <w:i/>
        </w:rPr>
        <w:t>A</w:t>
      </w:r>
      <w:r>
        <w:rPr>
          <w:i/>
        </w:rPr>
        <w:t xml:space="preserve"> </w:t>
      </w:r>
      <w:r>
        <w:t>para o instante de tempo 8.</w:t>
      </w:r>
    </w:p>
    <w:p w:rsidR="00333732" w:rsidRDefault="00535E3E" w:rsidP="00333732">
      <w:pPr>
        <w:pStyle w:val="Ttulo3"/>
      </w:pPr>
      <w:r>
        <w:t>4</w:t>
      </w:r>
      <w:r w:rsidR="00333732">
        <w:t>.3.2 N</w:t>
      </w:r>
      <w:r w:rsidR="00351A8A">
        <w:t xml:space="preserve">ão </w:t>
      </w:r>
      <w:proofErr w:type="spellStart"/>
      <w:r w:rsidR="00351A8A">
        <w:t>Preemptivo</w:t>
      </w:r>
      <w:proofErr w:type="spellEnd"/>
    </w:p>
    <w:p w:rsidR="00B04152" w:rsidRDefault="00B831C4" w:rsidP="00B04152">
      <w:r>
        <w:t>O</w:t>
      </w:r>
      <w:r w:rsidR="00B04152">
        <w:t xml:space="preserve"> escalonamento não </w:t>
      </w:r>
      <w:proofErr w:type="spellStart"/>
      <w:r w:rsidR="00B04152">
        <w:t>preemptivo</w:t>
      </w:r>
      <w:proofErr w:type="spellEnd"/>
      <w:r w:rsidR="00B04152">
        <w:t xml:space="preserve"> tem seu comportamento oposto ao </w:t>
      </w:r>
      <w:proofErr w:type="spellStart"/>
      <w:proofErr w:type="gramStart"/>
      <w:r w:rsidR="00B04152">
        <w:t>preemptivo</w:t>
      </w:r>
      <w:proofErr w:type="spellEnd"/>
      <w:ins w:id="189" w:author="Mikhail" w:date="2013-11-09T16:03:00Z">
        <w:r w:rsidR="00A877F5">
          <w:t>.</w:t>
        </w:r>
      </w:ins>
      <w:proofErr w:type="gramEnd"/>
      <w:del w:id="190" w:author="Mikhail" w:date="2013-11-09T16:03:00Z">
        <w:r w:rsidR="00B04152" w:rsidDel="00A877F5">
          <w:delText>,</w:delText>
        </w:r>
      </w:del>
      <w:r w:rsidR="00B04152">
        <w:t xml:space="preserve"> </w:t>
      </w:r>
      <w:del w:id="191" w:author="Mikhail" w:date="2013-11-09T16:03:00Z">
        <w:r w:rsidR="00B04152" w:rsidDel="00A877F5">
          <w:delText>d</w:delText>
        </w:r>
      </w:del>
      <w:ins w:id="192" w:author="Mikhail" w:date="2013-11-09T16:03:00Z">
        <w:r w:rsidR="00A877F5">
          <w:t>D</w:t>
        </w:r>
      </w:ins>
      <w:r w:rsidR="00B04152">
        <w:t xml:space="preserve">urante a execução de uma tarefa </w:t>
      </w:r>
      <w:r w:rsidR="00B04152">
        <w:rPr>
          <w:i/>
        </w:rPr>
        <w:t xml:space="preserve">A, </w:t>
      </w:r>
      <w:r w:rsidR="00983A34" w:rsidRPr="00983A34">
        <w:t>caso</w:t>
      </w:r>
      <w:r w:rsidR="00983A34">
        <w:t xml:space="preserve"> </w:t>
      </w:r>
      <w:ins w:id="193" w:author="Mikhail" w:date="2013-11-09T16:03:00Z">
        <w:r w:rsidR="00A877F5">
          <w:t xml:space="preserve">a tarefa </w:t>
        </w:r>
      </w:ins>
      <w:r w:rsidR="00983A34" w:rsidRPr="00983A34">
        <w:rPr>
          <w:i/>
        </w:rPr>
        <w:t>B</w:t>
      </w:r>
      <w:r w:rsidR="00983A34" w:rsidRPr="00983A34">
        <w:t xml:space="preserve"> </w:t>
      </w:r>
      <w:r w:rsidR="00983A34">
        <w:t xml:space="preserve">seja ativada, </w:t>
      </w:r>
      <w:commentRangeStart w:id="194"/>
      <w:r w:rsidR="00983A34">
        <w:t xml:space="preserve">até </w:t>
      </w:r>
      <w:r>
        <w:t xml:space="preserve">ela fica em espera </w:t>
      </w:r>
      <w:r w:rsidR="00983A34">
        <w:t xml:space="preserve">que </w:t>
      </w:r>
      <w:r w:rsidR="00983A34" w:rsidRPr="00983A34">
        <w:rPr>
          <w:i/>
        </w:rPr>
        <w:t>A</w:t>
      </w:r>
      <w:r w:rsidR="00983A34">
        <w:t xml:space="preserve"> seja completada.</w:t>
      </w:r>
      <w:commentRangeEnd w:id="194"/>
      <w:r w:rsidR="00A877F5">
        <w:rPr>
          <w:rStyle w:val="Refdecomentrio"/>
          <w:rFonts w:eastAsia="Calibri"/>
        </w:rPr>
        <w:commentReference w:id="194"/>
      </w:r>
    </w:p>
    <w:p w:rsidR="0017125B" w:rsidRDefault="0017125B" w:rsidP="0017125B">
      <w:pPr>
        <w:jc w:val="center"/>
      </w:pPr>
      <w:r w:rsidRPr="0017125B">
        <w:rPr>
          <w:noProof/>
        </w:rPr>
        <w:drawing>
          <wp:inline distT="0" distB="0" distL="0" distR="0" wp14:anchorId="56500A9D" wp14:editId="57B3FEC1">
            <wp:extent cx="4077948" cy="1760561"/>
            <wp:effectExtent l="0" t="0" r="0" b="0"/>
            <wp:docPr id="58" name="Imagem 58" descr="C:\Users\Hussama Ismail\Desktop\nao-preemptiv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Hussama Ismail\Desktop\nao-preemptivo.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123071" cy="1780042"/>
                    </a:xfrm>
                    <a:prstGeom prst="rect">
                      <a:avLst/>
                    </a:prstGeom>
                    <a:noFill/>
                    <a:ln>
                      <a:noFill/>
                    </a:ln>
                  </pic:spPr>
                </pic:pic>
              </a:graphicData>
            </a:graphic>
          </wp:inline>
        </w:drawing>
      </w:r>
    </w:p>
    <w:p w:rsidR="0017125B" w:rsidRDefault="0017125B" w:rsidP="0017125B">
      <w:pPr>
        <w:jc w:val="left"/>
        <w:rPr>
          <w:sz w:val="20"/>
          <w:szCs w:val="20"/>
        </w:rPr>
      </w:pPr>
      <w:r>
        <w:rPr>
          <w:sz w:val="20"/>
          <w:szCs w:val="20"/>
        </w:rPr>
        <w:t xml:space="preserve">Figura 5: Exemplo de escalonamento não </w:t>
      </w:r>
      <w:proofErr w:type="spellStart"/>
      <w:r>
        <w:rPr>
          <w:sz w:val="20"/>
          <w:szCs w:val="20"/>
        </w:rPr>
        <w:t>preemptivo</w:t>
      </w:r>
      <w:proofErr w:type="spellEnd"/>
      <w:r>
        <w:rPr>
          <w:sz w:val="20"/>
          <w:szCs w:val="20"/>
        </w:rPr>
        <w:t>.</w:t>
      </w:r>
    </w:p>
    <w:p w:rsidR="00A50555" w:rsidRDefault="00A50555" w:rsidP="00F471FB"/>
    <w:p w:rsidR="00D125B4" w:rsidRPr="00F471FB" w:rsidRDefault="00D125B4" w:rsidP="00F471FB">
      <w:commentRangeStart w:id="195"/>
      <w:r>
        <w:t xml:space="preserve">Conforme figura 5, percebemos </w:t>
      </w:r>
      <w:commentRangeEnd w:id="195"/>
      <w:r w:rsidR="00A877F5">
        <w:rPr>
          <w:rStyle w:val="Refdecomentrio"/>
          <w:rFonts w:eastAsia="Calibri"/>
        </w:rPr>
        <w:commentReference w:id="195"/>
      </w:r>
      <w:r>
        <w:t xml:space="preserve">que </w:t>
      </w:r>
      <w:commentRangeStart w:id="196"/>
      <w:r>
        <w:t xml:space="preserve">o escalonamento não </w:t>
      </w:r>
      <w:proofErr w:type="spellStart"/>
      <w:r>
        <w:t>preemptivo</w:t>
      </w:r>
      <w:proofErr w:type="spellEnd"/>
      <w:r>
        <w:t xml:space="preserve"> trabalha de maneira </w:t>
      </w:r>
      <w:r w:rsidR="00F471FB">
        <w:t>diferente</w:t>
      </w:r>
      <w:r>
        <w:t xml:space="preserve"> ao </w:t>
      </w:r>
      <w:proofErr w:type="spellStart"/>
      <w:r w:rsidR="00F471FB">
        <w:t>preemptivo</w:t>
      </w:r>
      <w:commentRangeEnd w:id="196"/>
      <w:proofErr w:type="spellEnd"/>
      <w:r w:rsidR="00A877F5">
        <w:rPr>
          <w:rStyle w:val="Refdecomentrio"/>
          <w:rFonts w:eastAsia="Calibri"/>
        </w:rPr>
        <w:commentReference w:id="196"/>
      </w:r>
      <w:r w:rsidR="00F471FB">
        <w:t xml:space="preserve">, durante a execução de uma tarefa </w:t>
      </w:r>
      <w:r w:rsidR="00F471FB" w:rsidRPr="00F471FB">
        <w:rPr>
          <w:i/>
        </w:rPr>
        <w:t>A</w:t>
      </w:r>
      <w:r w:rsidR="00F471FB">
        <w:rPr>
          <w:i/>
        </w:rPr>
        <w:t xml:space="preserve"> </w:t>
      </w:r>
      <w:r w:rsidR="00F471FB">
        <w:t xml:space="preserve">com </w:t>
      </w:r>
      <w:r w:rsidR="00F471FB" w:rsidRPr="00F471FB">
        <w:rPr>
          <w:i/>
        </w:rPr>
        <w:t>C</w:t>
      </w:r>
      <w:r w:rsidR="00F471FB">
        <w:t xml:space="preserve">=6, uma tarefa </w:t>
      </w:r>
      <w:r w:rsidR="00F471FB" w:rsidRPr="00F471FB">
        <w:rPr>
          <w:i/>
        </w:rPr>
        <w:t>B</w:t>
      </w:r>
      <w:r w:rsidR="00F471FB">
        <w:rPr>
          <w:i/>
        </w:rPr>
        <w:t xml:space="preserve"> </w:t>
      </w:r>
      <w:r w:rsidR="00F471FB">
        <w:t xml:space="preserve">com </w:t>
      </w:r>
      <w:r w:rsidR="00F471FB" w:rsidRPr="00F471FB">
        <w:rPr>
          <w:i/>
        </w:rPr>
        <w:t>C</w:t>
      </w:r>
      <w:r w:rsidR="00F471FB">
        <w:t xml:space="preserve">=2 tem sua execução </w:t>
      </w:r>
      <w:proofErr w:type="gramStart"/>
      <w:r w:rsidR="00F471FB">
        <w:t>solicitada</w:t>
      </w:r>
      <w:ins w:id="197" w:author="Mikhail" w:date="2013-11-09T16:06:00Z">
        <w:r w:rsidR="00A877F5">
          <w:t>.</w:t>
        </w:r>
      </w:ins>
      <w:proofErr w:type="gramEnd"/>
      <w:del w:id="198" w:author="Mikhail" w:date="2013-11-09T16:06:00Z">
        <w:r w:rsidR="00F471FB" w:rsidDel="00A877F5">
          <w:delText>,</w:delText>
        </w:r>
      </w:del>
      <w:r w:rsidR="00F471FB">
        <w:t xml:space="preserve"> </w:t>
      </w:r>
      <w:del w:id="199" w:author="Mikhail" w:date="2013-11-09T16:06:00Z">
        <w:r w:rsidR="00F471FB" w:rsidDel="00A877F5">
          <w:delText>n</w:delText>
        </w:r>
      </w:del>
      <w:ins w:id="200" w:author="Mikhail" w:date="2013-11-09T16:06:00Z">
        <w:r w:rsidR="00A877F5">
          <w:t>N</w:t>
        </w:r>
      </w:ins>
      <w:r w:rsidR="00F471FB">
        <w:t xml:space="preserve">o entanto, ela </w:t>
      </w:r>
      <w:del w:id="201" w:author="Mikhail" w:date="2013-11-09T16:06:00Z">
        <w:r w:rsidR="00F471FB" w:rsidDel="00A877F5">
          <w:delText xml:space="preserve">só </w:delText>
        </w:r>
      </w:del>
      <w:r w:rsidR="00F471FB">
        <w:t xml:space="preserve">é </w:t>
      </w:r>
      <w:del w:id="202" w:author="Mikhail" w:date="2013-11-09T16:06:00Z">
        <w:r w:rsidR="00F471FB" w:rsidDel="00A877F5">
          <w:delText xml:space="preserve">realmente </w:delText>
        </w:r>
      </w:del>
      <w:r w:rsidR="00F471FB">
        <w:t xml:space="preserve">executada após a finalização da tarefa </w:t>
      </w:r>
      <w:r w:rsidR="00F471FB" w:rsidRPr="00F471FB">
        <w:rPr>
          <w:i/>
        </w:rPr>
        <w:t>A</w:t>
      </w:r>
      <w:r w:rsidR="00F471FB" w:rsidRPr="00F471FB">
        <w:t xml:space="preserve">, </w:t>
      </w:r>
      <w:r w:rsidR="00F471FB">
        <w:t>ou seja, no instante de tempo 6.</w:t>
      </w:r>
    </w:p>
    <w:p w:rsidR="00283C45" w:rsidRDefault="00535E3E" w:rsidP="003B5667">
      <w:pPr>
        <w:pStyle w:val="Ttulo2"/>
      </w:pPr>
      <w:r>
        <w:lastRenderedPageBreak/>
        <w:t>4</w:t>
      </w:r>
      <w:r w:rsidR="003B5667">
        <w:t>.</w:t>
      </w:r>
      <w:r w:rsidR="000A11A4">
        <w:t>4</w:t>
      </w:r>
      <w:r w:rsidR="00283C45">
        <w:t xml:space="preserve"> </w:t>
      </w:r>
      <w:bookmarkEnd w:id="174"/>
      <w:bookmarkEnd w:id="175"/>
      <w:r w:rsidR="003B5667">
        <w:t>TÉCNICAS DE ESCALONAMENTO</w:t>
      </w:r>
    </w:p>
    <w:p w:rsidR="00B80A0E" w:rsidRDefault="00535E3E" w:rsidP="00B80A0E">
      <w:pPr>
        <w:pStyle w:val="Ttulo3"/>
      </w:pPr>
      <w:bookmarkStart w:id="203" w:name="_Toc269678027"/>
      <w:bookmarkStart w:id="204" w:name="_Toc278285952"/>
      <w:r>
        <w:t>4</w:t>
      </w:r>
      <w:r w:rsidR="00B80A0E">
        <w:t>.4.1 Tarefas Periódicas</w:t>
      </w:r>
    </w:p>
    <w:p w:rsidR="00C20254" w:rsidRPr="00635260" w:rsidRDefault="00535E3E" w:rsidP="00B80A0E">
      <w:pPr>
        <w:pStyle w:val="Ttulo4"/>
      </w:pPr>
      <w:r>
        <w:t>4</w:t>
      </w:r>
      <w:r w:rsidR="00C20254" w:rsidRPr="00635260">
        <w:t>.</w:t>
      </w:r>
      <w:r w:rsidR="000A11A4">
        <w:t>4</w:t>
      </w:r>
      <w:r w:rsidR="00C20254" w:rsidRPr="00635260">
        <w:t>.1</w:t>
      </w:r>
      <w:r w:rsidR="00B80A0E">
        <w:t>.1</w:t>
      </w:r>
      <w:r w:rsidR="00C20254" w:rsidRPr="00635260">
        <w:t xml:space="preserve"> </w:t>
      </w:r>
      <w:r w:rsidR="00C20254" w:rsidRPr="00B80A0E">
        <w:rPr>
          <w:i/>
        </w:rPr>
        <w:t xml:space="preserve">Rate </w:t>
      </w:r>
      <w:proofErr w:type="spellStart"/>
      <w:r w:rsidR="00C20254" w:rsidRPr="00B80A0E">
        <w:rPr>
          <w:i/>
        </w:rPr>
        <w:t>Monotonic</w:t>
      </w:r>
      <w:proofErr w:type="spellEnd"/>
      <w:r w:rsidR="00635260" w:rsidRPr="00B80A0E">
        <w:rPr>
          <w:i/>
        </w:rPr>
        <w:t xml:space="preserve"> </w:t>
      </w:r>
      <w:r w:rsidR="00635260" w:rsidRPr="00635260">
        <w:t>(RM)</w:t>
      </w:r>
    </w:p>
    <w:p w:rsidR="004224ED" w:rsidRDefault="00F12CC5" w:rsidP="004224ED">
      <w:r w:rsidRPr="00F12CC5">
        <w:t>Segundo (KOPETZ, p.251, 2011, tradução nossa)</w:t>
      </w:r>
      <w:r>
        <w:t xml:space="preserve"> temos que “</w:t>
      </w:r>
      <w:r w:rsidRPr="00F12CC5">
        <w:rPr>
          <w:i/>
        </w:rPr>
        <w:t xml:space="preserve">Rate </w:t>
      </w:r>
      <w:proofErr w:type="spellStart"/>
      <w:r w:rsidRPr="00F12CC5">
        <w:rPr>
          <w:i/>
        </w:rPr>
        <w:t>Monotonic</w:t>
      </w:r>
      <w:proofErr w:type="spellEnd"/>
      <w:r>
        <w:rPr>
          <w:i/>
        </w:rPr>
        <w:t xml:space="preserve"> </w:t>
      </w:r>
      <w:r>
        <w:t xml:space="preserve">é um algoritmo dinâmico, </w:t>
      </w:r>
      <w:proofErr w:type="spellStart"/>
      <w:r>
        <w:t>preemptivo</w:t>
      </w:r>
      <w:proofErr w:type="spellEnd"/>
      <w:r>
        <w:t xml:space="preserve"> e baseado em prioridades estáticas de tarefas”. </w:t>
      </w:r>
      <w:r w:rsidR="00635260">
        <w:t xml:space="preserve">Este algoritmo foi publicado em 1973 por </w:t>
      </w:r>
      <w:r w:rsidR="00635260" w:rsidRPr="00635260">
        <w:t xml:space="preserve">Liu, C.L. &amp; J.W. </w:t>
      </w:r>
      <w:proofErr w:type="spellStart"/>
      <w:r w:rsidR="00635260" w:rsidRPr="00635260">
        <w:t>Layland</w:t>
      </w:r>
      <w:proofErr w:type="spellEnd"/>
      <w:r w:rsidR="00635260" w:rsidRPr="00635260">
        <w:t>.</w:t>
      </w:r>
    </w:p>
    <w:p w:rsidR="004224ED" w:rsidRDefault="004224ED" w:rsidP="004224ED">
      <w:r>
        <w:t>“</w:t>
      </w:r>
      <w:r w:rsidRPr="00635260">
        <w:t xml:space="preserve">Trata-se de um algoritmo ótimo para sistemas </w:t>
      </w:r>
      <w:proofErr w:type="spellStart"/>
      <w:r w:rsidRPr="00635260">
        <w:t>monoprocessador</w:t>
      </w:r>
      <w:proofErr w:type="spellEnd"/>
      <w:r>
        <w:t>” (CORDEIRO, 2013).</w:t>
      </w:r>
    </w:p>
    <w:p w:rsidR="00287569" w:rsidRDefault="00635260" w:rsidP="00287569">
      <w:r>
        <w:t>O RM</w:t>
      </w:r>
      <w:r w:rsidR="004224ED">
        <w:t xml:space="preserve"> </w:t>
      </w:r>
      <w:r w:rsidR="00287569">
        <w:t>é um algoritmo simples, que</w:t>
      </w:r>
      <w:r>
        <w:t xml:space="preserve"> trabalha com o escalonamento de tarefas </w:t>
      </w:r>
      <w:r w:rsidR="004224ED">
        <w:t>periódicas e adota a política que quanto menor o período de uma tarefa, maior é sua prioridade.</w:t>
      </w:r>
      <w:r w:rsidR="00287569">
        <w:t xml:space="preserve"> Ele não é recomendado para sistemas que possuem tarefas com metas temporais (</w:t>
      </w:r>
      <w:r w:rsidR="00287569" w:rsidRPr="000E2A65">
        <w:rPr>
          <w:i/>
        </w:rPr>
        <w:t>d</w:t>
      </w:r>
      <w:r w:rsidR="00287569" w:rsidRPr="00287569">
        <w:rPr>
          <w:i/>
        </w:rPr>
        <w:t>eadline</w:t>
      </w:r>
      <w:r w:rsidR="00287569">
        <w:t>) menores que o período.</w:t>
      </w:r>
    </w:p>
    <w:p w:rsidR="004224ED" w:rsidRDefault="00287569" w:rsidP="00287569">
      <w:pPr>
        <w:ind w:firstLine="0"/>
      </w:pPr>
      <w:r>
        <w:tab/>
        <w:t xml:space="preserve">Antes de utilizar o algoritmo RM para o escalonamento de um conjunto de tarefas, é recomendo a realização de </w:t>
      </w:r>
      <w:proofErr w:type="gramStart"/>
      <w:r>
        <w:t>2</w:t>
      </w:r>
      <w:proofErr w:type="gramEnd"/>
      <w:r>
        <w:t xml:space="preserve"> testes que verificam se é ou não possível efetuar o procedimento, que são: “Teste Suficiente de </w:t>
      </w:r>
      <w:proofErr w:type="spellStart"/>
      <w:r>
        <w:t>Escalonabilidade</w:t>
      </w:r>
      <w:proofErr w:type="spellEnd"/>
      <w:r>
        <w:t>” e “Cálculo do tempo máximo de resposta”.</w:t>
      </w:r>
    </w:p>
    <w:p w:rsidR="00287569" w:rsidRDefault="00287569" w:rsidP="00287569">
      <w:pPr>
        <w:ind w:firstLine="0"/>
      </w:pPr>
    </w:p>
    <w:p w:rsidR="00287569" w:rsidRDefault="00287569" w:rsidP="00DD3426">
      <w:r w:rsidRPr="00DD3426">
        <w:rPr>
          <w:b/>
        </w:rPr>
        <w:t xml:space="preserve">Teste Suficiente de </w:t>
      </w:r>
      <w:proofErr w:type="spellStart"/>
      <w:r w:rsidRPr="00DD3426">
        <w:rPr>
          <w:b/>
        </w:rPr>
        <w:t>Escalo</w:t>
      </w:r>
      <w:bookmarkStart w:id="205" w:name="_GoBack"/>
      <w:bookmarkEnd w:id="205"/>
      <w:r w:rsidRPr="00DD3426">
        <w:rPr>
          <w:b/>
        </w:rPr>
        <w:t>nabilidade</w:t>
      </w:r>
      <w:proofErr w:type="spellEnd"/>
      <w:r>
        <w:t>: É um teste não obrigatório</w:t>
      </w:r>
      <w:proofErr w:type="gramStart"/>
      <w:r>
        <w:t xml:space="preserve"> mas</w:t>
      </w:r>
      <w:proofErr w:type="gramEnd"/>
      <w:r>
        <w:t xml:space="preserve"> que pode facilmente dizer se o conjunto de tarefas informados pelo usuário pode ser ou não escalonado com a técnica.</w:t>
      </w:r>
    </w:p>
    <w:p w:rsidR="00287569" w:rsidRDefault="009D761A" w:rsidP="00DD3426">
      <w:r>
        <w:t xml:space="preserve">Ele é definido por: </w:t>
      </w:r>
    </w:p>
    <w:p w:rsidR="00287569" w:rsidRPr="00DD3426" w:rsidRDefault="009D761A" w:rsidP="00DD3426">
      <m:oMathPara>
        <m:oMathParaPr>
          <m:jc m:val="center"/>
        </m:oMathParaPr>
        <m:oMath>
          <m:r>
            <w:rPr>
              <w:rFonts w:ascii="Cambria Math" w:hAnsi="Cambria Math"/>
            </w:rPr>
            <m:t xml:space="preserve">U= </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f>
                    <m:fPr>
                      <m:ctrlPr>
                        <w:rPr>
                          <w:rFonts w:ascii="Cambria Math" w:hAnsi="Cambria Math"/>
                          <w:i/>
                        </w:rPr>
                      </m:ctrlPr>
                    </m:fPr>
                    <m:num>
                      <m:r>
                        <w:rPr>
                          <w:rFonts w:ascii="Cambria Math" w:hAnsi="Cambria Math"/>
                        </w:rPr>
                        <m:t>Ci</m:t>
                      </m:r>
                    </m:num>
                    <m:den>
                      <m:r>
                        <w:rPr>
                          <w:rFonts w:ascii="Cambria Math" w:hAnsi="Cambria Math"/>
                        </w:rPr>
                        <m:t>Ti</m:t>
                      </m:r>
                    </m:den>
                  </m:f>
                </m:e>
              </m:d>
              <m:r>
                <w:rPr>
                  <w:rFonts w:ascii="Cambria Math" w:hAnsi="Cambria Math"/>
                </w:rPr>
                <m:t>≤n(</m:t>
              </m:r>
              <m:rad>
                <m:radPr>
                  <m:ctrlPr>
                    <w:rPr>
                      <w:rFonts w:ascii="Cambria Math" w:hAnsi="Cambria Math"/>
                      <w:i/>
                    </w:rPr>
                  </m:ctrlPr>
                </m:radPr>
                <m:deg>
                  <m:r>
                    <w:rPr>
                      <w:rFonts w:ascii="Cambria Math" w:hAnsi="Cambria Math"/>
                    </w:rPr>
                    <m:t>n</m:t>
                  </m:r>
                </m:deg>
                <m:e>
                  <m:r>
                    <w:rPr>
                      <w:rFonts w:ascii="Cambria Math" w:hAnsi="Cambria Math"/>
                    </w:rPr>
                    <m:t xml:space="preserve">2 </m:t>
                  </m:r>
                </m:e>
              </m:rad>
              <m:r>
                <w:rPr>
                  <w:rFonts w:ascii="Cambria Math" w:hAnsi="Cambria Math"/>
                </w:rPr>
                <m:t xml:space="preserve">-1) </m:t>
              </m:r>
            </m:e>
          </m:nary>
        </m:oMath>
      </m:oMathPara>
    </w:p>
    <w:p w:rsidR="00A6269B" w:rsidRPr="0059314F" w:rsidRDefault="00A6269B" w:rsidP="0059314F">
      <w:pPr>
        <w:pStyle w:val="PargrafodaLista"/>
        <w:spacing w:line="360" w:lineRule="auto"/>
        <w:ind w:left="1065"/>
      </w:pPr>
    </w:p>
    <w:p w:rsidR="009D761A" w:rsidRPr="00A6269B" w:rsidRDefault="0059314F" w:rsidP="00DD3426">
      <w:r>
        <w:t xml:space="preserve">Onde dado um conjunto </w:t>
      </w:r>
      <w:r w:rsidRPr="00DD3426">
        <w:rPr>
          <w:i/>
        </w:rPr>
        <w:t>n</w:t>
      </w:r>
      <w:r>
        <w:t xml:space="preserve"> de tarefas é calculado o somatório do tempo de computação (</w:t>
      </w:r>
      <w:proofErr w:type="spellStart"/>
      <w:r w:rsidRPr="00DD3426">
        <w:rPr>
          <w:i/>
        </w:rPr>
        <w:t>Ci</w:t>
      </w:r>
      <w:proofErr w:type="spellEnd"/>
      <w:r w:rsidRPr="006F4E5A">
        <w:t>)</w:t>
      </w:r>
      <w:r w:rsidRPr="00DD3426">
        <w:rPr>
          <w:i/>
        </w:rPr>
        <w:t xml:space="preserve"> </w:t>
      </w:r>
      <w:r w:rsidR="006F4E5A">
        <w:t>sobre período (</w:t>
      </w:r>
      <w:r w:rsidR="006F4E5A" w:rsidRPr="00DD3426">
        <w:rPr>
          <w:i/>
        </w:rPr>
        <w:t>T</w:t>
      </w:r>
      <w:r w:rsidR="006F4E5A" w:rsidRPr="006F4E5A">
        <w:t>)</w:t>
      </w:r>
      <w:r w:rsidR="006F4E5A" w:rsidRPr="00DD3426">
        <w:rPr>
          <w:i/>
        </w:rPr>
        <w:t xml:space="preserve"> </w:t>
      </w:r>
      <w:r w:rsidR="006F4E5A">
        <w:t>de cada tarefa.</w:t>
      </w:r>
      <w:r w:rsidR="006F4E5A" w:rsidRPr="00DD3426">
        <w:rPr>
          <w:i/>
        </w:rPr>
        <w:t xml:space="preserve"> </w:t>
      </w:r>
    </w:p>
    <w:p w:rsidR="00287569" w:rsidRDefault="009D761A" w:rsidP="00DD3426">
      <w:r>
        <w:t xml:space="preserve">No entanto, caso o teste </w:t>
      </w:r>
      <w:r w:rsidR="0059314F">
        <w:t xml:space="preserve">não </w:t>
      </w:r>
      <w:r>
        <w:t xml:space="preserve">seja satisfeito ainda é possível que o conjunto de tarefas seja </w:t>
      </w:r>
      <w:proofErr w:type="spellStart"/>
      <w:r w:rsidR="0059314F">
        <w:t>escalonável</w:t>
      </w:r>
      <w:proofErr w:type="spellEnd"/>
      <w:r w:rsidR="0059314F">
        <w:t xml:space="preserve">, fazendo-se necessário a realização do cálculo do máximo tempo de resposta. </w:t>
      </w:r>
    </w:p>
    <w:p w:rsidR="009D761A" w:rsidRDefault="009D761A" w:rsidP="0059314F">
      <w:pPr>
        <w:ind w:left="-364" w:firstLine="0"/>
      </w:pPr>
    </w:p>
    <w:p w:rsidR="00287569" w:rsidRDefault="00287569" w:rsidP="00DD3426">
      <w:r w:rsidRPr="00DD3426">
        <w:rPr>
          <w:b/>
        </w:rPr>
        <w:t>Cálculo do tempo máximo de resposta</w:t>
      </w:r>
      <w:r>
        <w:t>:</w:t>
      </w:r>
      <w:r w:rsidR="00A6269B">
        <w:t xml:space="preserve"> </w:t>
      </w:r>
      <w:r w:rsidR="00A653F1">
        <w:t xml:space="preserve">Por meio do cálculo do tempo máximo de resposta é possível </w:t>
      </w:r>
      <w:r w:rsidR="00B11109">
        <w:t>obter um</w:t>
      </w:r>
      <w:r w:rsidR="00A653F1">
        <w:t xml:space="preserve"> resultado mais </w:t>
      </w:r>
      <w:r w:rsidR="00B11109">
        <w:t>correto</w:t>
      </w:r>
      <w:r w:rsidR="00A653F1">
        <w:t xml:space="preserve"> </w:t>
      </w:r>
      <w:proofErr w:type="gramStart"/>
      <w:r w:rsidR="00A653F1">
        <w:t>à</w:t>
      </w:r>
      <w:proofErr w:type="gramEnd"/>
      <w:r w:rsidR="00A653F1">
        <w:t xml:space="preserve"> respeito da </w:t>
      </w:r>
      <w:proofErr w:type="spellStart"/>
      <w:r w:rsidR="00A653F1">
        <w:t>escalonabilidade</w:t>
      </w:r>
      <w:proofErr w:type="spellEnd"/>
      <w:r w:rsidR="00B11109">
        <w:t xml:space="preserve">. </w:t>
      </w:r>
    </w:p>
    <w:p w:rsidR="00B11109" w:rsidRDefault="00B11109" w:rsidP="00DD3426">
      <w:r>
        <w:lastRenderedPageBreak/>
        <w:t>Este mecanismo utiliza um procedimento recursivo, sendo um pouco mais complexa a sua execução.</w:t>
      </w:r>
    </w:p>
    <w:p w:rsidR="00DD3426" w:rsidRDefault="00DD3426" w:rsidP="00DD3426">
      <w:pPr>
        <w:ind w:firstLine="708"/>
      </w:pPr>
      <w:r>
        <w:t xml:space="preserve">O cálculo é feito para cada tarefa e é definido por: </w:t>
      </w:r>
      <m:oMath>
        <m:r>
          <w:rPr>
            <w:rFonts w:ascii="Cambria Math" w:hAnsi="Cambria Math"/>
          </w:rPr>
          <m:t>τi</m:t>
        </m:r>
        <w:proofErr w:type="gramStart"/>
        <m:r>
          <w:rPr>
            <w:rFonts w:ascii="Cambria Math" w:hAnsi="Cambria Math"/>
          </w:rPr>
          <m:t xml:space="preserve"> :</m:t>
        </m:r>
        <w:proofErr w:type="gramEnd"/>
        <m:r>
          <w:rPr>
            <w:rFonts w:ascii="Cambria Math" w:hAnsi="Cambria Math"/>
          </w:rPr>
          <m:t>Ri=Ci +Ii</m:t>
        </m:r>
      </m:oMath>
    </w:p>
    <w:p w:rsidR="00DD3426" w:rsidRDefault="00DD3426" w:rsidP="00DD3426">
      <w:r>
        <w:t xml:space="preserve">Onde </w:t>
      </w:r>
      <w:proofErr w:type="spellStart"/>
      <w:r w:rsidRPr="00DD3426">
        <w:rPr>
          <w:i/>
        </w:rPr>
        <w:t>Ii</w:t>
      </w:r>
      <w:proofErr w:type="spellEnd"/>
      <w:r w:rsidRPr="00DD3426">
        <w:rPr>
          <w:i/>
        </w:rPr>
        <w:t xml:space="preserve"> </w:t>
      </w:r>
      <w:r>
        <w:t xml:space="preserve">representa uma interferência feita pelas tarefas de maior prioridade que a tarefa </w:t>
      </w:r>
      <m:oMath>
        <m:r>
          <w:rPr>
            <w:rFonts w:ascii="Cambria Math" w:hAnsi="Cambria Math"/>
          </w:rPr>
          <m:t>τi.</m:t>
        </m:r>
      </m:oMath>
    </w:p>
    <w:p w:rsidR="00101B7F" w:rsidRDefault="00DD3426" w:rsidP="00DD3426">
      <w:r>
        <w:t xml:space="preserve">A interferência </w:t>
      </w:r>
      <w:proofErr w:type="spellStart"/>
      <w:r w:rsidRPr="00DD3426">
        <w:rPr>
          <w:i/>
        </w:rPr>
        <w:t>Ii</w:t>
      </w:r>
      <w:proofErr w:type="spellEnd"/>
      <w:r w:rsidRPr="00DD3426">
        <w:rPr>
          <w:i/>
        </w:rPr>
        <w:t xml:space="preserve"> </w:t>
      </w:r>
      <w:r>
        <w:t>é calculada por:</w:t>
      </w:r>
    </w:p>
    <w:p w:rsidR="00101B7F" w:rsidRDefault="00101B7F" w:rsidP="00DD3426"/>
    <w:p w:rsidR="00DD3426" w:rsidRDefault="00DD3426" w:rsidP="00DD3426">
      <m:oMathPara>
        <m:oMath>
          <m:r>
            <w:rPr>
              <w:rFonts w:ascii="Cambria Math" w:hAnsi="Cambria Math"/>
            </w:rPr>
            <m:t xml:space="preserve">Ii= </m:t>
          </m:r>
          <m:nary>
            <m:naryPr>
              <m:chr m:val="∑"/>
              <m:limLoc m:val="undOvr"/>
              <m:supHide m:val="1"/>
              <m:ctrlPr>
                <w:rPr>
                  <w:rFonts w:ascii="Cambria Math" w:hAnsi="Cambria Math"/>
                  <w:i/>
                </w:rPr>
              </m:ctrlPr>
            </m:naryPr>
            <m:sub>
              <m:r>
                <w:rPr>
                  <w:rFonts w:ascii="Cambria Math" w:hAnsi="Cambria Math"/>
                </w:rPr>
                <m:t>j ∈ hp(i)</m:t>
              </m:r>
            </m:sub>
            <m:sup/>
            <m:e>
              <m:d>
                <m:dPr>
                  <m:begChr m:val="⌈"/>
                  <m:endChr m:val="⌉"/>
                  <m:ctrlPr>
                    <w:rPr>
                      <w:rFonts w:ascii="Cambria Math" w:hAnsi="Cambria Math"/>
                      <w:i/>
                    </w:rPr>
                  </m:ctrlPr>
                </m:dPr>
                <m:e>
                  <m:f>
                    <m:fPr>
                      <m:ctrlPr>
                        <w:rPr>
                          <w:rFonts w:ascii="Cambria Math" w:hAnsi="Cambria Math"/>
                          <w:i/>
                        </w:rPr>
                      </m:ctrlPr>
                    </m:fPr>
                    <m:num>
                      <m:r>
                        <w:rPr>
                          <w:rFonts w:ascii="Cambria Math" w:hAnsi="Cambria Math"/>
                        </w:rPr>
                        <m:t>Ri</m:t>
                      </m:r>
                    </m:num>
                    <m:den>
                      <m:r>
                        <w:rPr>
                          <w:rFonts w:ascii="Cambria Math" w:hAnsi="Cambria Math"/>
                        </w:rPr>
                        <m:t>Tj</m:t>
                      </m:r>
                    </m:den>
                  </m:f>
                </m:e>
              </m:d>
              <m:r>
                <w:rPr>
                  <w:rFonts w:ascii="Cambria Math" w:hAnsi="Cambria Math"/>
                </w:rPr>
                <m:t xml:space="preserve"> </m:t>
              </m:r>
              <m:r>
                <m:rPr>
                  <m:sty m:val="p"/>
                </m:rPr>
                <w:rPr>
                  <w:rFonts w:ascii="Cambria Math" w:hAnsi="Cambria Math"/>
                </w:rPr>
                <m:t>x</m:t>
              </m:r>
              <m:r>
                <w:rPr>
                  <w:rFonts w:ascii="Cambria Math" w:hAnsi="Cambria Math"/>
                </w:rPr>
                <m:t xml:space="preserve"> Cj </m:t>
              </m:r>
            </m:e>
          </m:nary>
        </m:oMath>
      </m:oMathPara>
    </w:p>
    <w:p w:rsidR="00101B7F" w:rsidRDefault="00101B7F" w:rsidP="00DD3426"/>
    <w:p w:rsidR="00DD3426" w:rsidRPr="00DD3426" w:rsidRDefault="00DD3426" w:rsidP="00DD3426">
      <w:r>
        <w:t xml:space="preserve">Temos que </w:t>
      </w:r>
      <w:proofErr w:type="spellStart"/>
      <w:proofErr w:type="gramStart"/>
      <w:r w:rsidRPr="00DD3426">
        <w:rPr>
          <w:i/>
        </w:rPr>
        <w:t>hp</w:t>
      </w:r>
      <w:proofErr w:type="spellEnd"/>
      <w:proofErr w:type="gramEnd"/>
      <w:r w:rsidRPr="00DD3426">
        <w:rPr>
          <w:i/>
        </w:rPr>
        <w:t xml:space="preserve">(i) </w:t>
      </w:r>
      <w:r>
        <w:t xml:space="preserve">representa o conjunto de tarefas com maior prioridade que </w:t>
      </w:r>
      <m:oMath>
        <m:r>
          <w:rPr>
            <w:rFonts w:ascii="Cambria Math" w:hAnsi="Cambria Math"/>
          </w:rPr>
          <m:t>τi.</m:t>
        </m:r>
      </m:oMath>
    </w:p>
    <w:p w:rsidR="00287569" w:rsidRDefault="00101B7F" w:rsidP="00101B7F">
      <w:r>
        <w:t xml:space="preserve">Dado um conjunto de duas tarefas </w:t>
      </w:r>
      <w:r w:rsidRPr="00101B7F">
        <w:rPr>
          <w:i/>
        </w:rPr>
        <w:t>t1</w:t>
      </w:r>
      <w:r>
        <w:t>(</w:t>
      </w:r>
      <w:r w:rsidRPr="00101B7F">
        <w:rPr>
          <w:i/>
        </w:rPr>
        <w:t>r0</w:t>
      </w:r>
      <w:r>
        <w:rPr>
          <w:i/>
        </w:rPr>
        <w:t xml:space="preserve"> </w:t>
      </w:r>
      <w:r>
        <w:t xml:space="preserve">= 0, </w:t>
      </w:r>
      <w:r w:rsidRPr="00101B7F">
        <w:rPr>
          <w:i/>
        </w:rPr>
        <w:t>C</w:t>
      </w:r>
      <w:r>
        <w:t xml:space="preserve"> = 6.25, </w:t>
      </w:r>
      <w:r w:rsidRPr="00101B7F">
        <w:rPr>
          <w:i/>
        </w:rPr>
        <w:t>T</w:t>
      </w:r>
      <w:r>
        <w:t xml:space="preserve"> = </w:t>
      </w:r>
      <w:r w:rsidRPr="00101B7F">
        <w:rPr>
          <w:i/>
        </w:rPr>
        <w:t>D</w:t>
      </w:r>
      <w:r>
        <w:t xml:space="preserve"> = 25) e </w:t>
      </w:r>
      <w:r w:rsidRPr="00101B7F">
        <w:rPr>
          <w:i/>
        </w:rPr>
        <w:t>t2</w:t>
      </w:r>
      <w:r>
        <w:rPr>
          <w:i/>
        </w:rPr>
        <w:t xml:space="preserve"> </w:t>
      </w:r>
      <w:r>
        <w:t>(</w:t>
      </w:r>
      <w:r w:rsidRPr="00101B7F">
        <w:rPr>
          <w:i/>
        </w:rPr>
        <w:t>r0</w:t>
      </w:r>
      <w:r>
        <w:rPr>
          <w:i/>
        </w:rPr>
        <w:t xml:space="preserve"> </w:t>
      </w:r>
      <w:r>
        <w:t xml:space="preserve">= 0, </w:t>
      </w:r>
      <w:r w:rsidRPr="00101B7F">
        <w:rPr>
          <w:i/>
        </w:rPr>
        <w:t>C</w:t>
      </w:r>
      <w:r>
        <w:t xml:space="preserve"> = 6.25, </w:t>
      </w:r>
      <w:r w:rsidRPr="00101B7F">
        <w:rPr>
          <w:i/>
        </w:rPr>
        <w:t>T</w:t>
      </w:r>
      <w:r>
        <w:t xml:space="preserve"> = </w:t>
      </w:r>
      <w:r w:rsidRPr="00101B7F">
        <w:rPr>
          <w:i/>
        </w:rPr>
        <w:t>D</w:t>
      </w:r>
      <w:r>
        <w:t xml:space="preserve"> = 50) possuímos a seguinte execução para o cálculo:</w:t>
      </w:r>
    </w:p>
    <w:p w:rsidR="00DD60DE" w:rsidRPr="00DD60DE" w:rsidRDefault="00DD60DE" w:rsidP="00DD60DE">
      <w:pPr>
        <w:ind w:firstLine="0"/>
        <w:jc w:val="center"/>
      </w:pPr>
      <w:r>
        <w:t>Tarefa T1</w:t>
      </w:r>
      <w:r w:rsidR="000D5F1D">
        <w:t xml:space="preserve">:               </w:t>
      </w:r>
      <m:oMath>
        <m:r>
          <w:rPr>
            <w:rFonts w:ascii="Cambria Math" w:hAnsi="Cambria Math"/>
          </w:rPr>
          <m:t xml:space="preserve"> </m:t>
        </m:r>
        <m:sSub>
          <m:sSubPr>
            <m:ctrlPr>
              <w:rPr>
                <w:rFonts w:ascii="Cambria Math" w:hAnsi="Cambria Math"/>
                <w:i/>
              </w:rPr>
            </m:ctrlPr>
          </m:sSub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 C</m:t>
            </m:r>
          </m:e>
          <m:sub>
            <m:r>
              <w:rPr>
                <w:rFonts w:ascii="Cambria Math" w:hAnsi="Cambria Math"/>
              </w:rPr>
              <m:t>1</m:t>
            </m:r>
          </m:sub>
        </m:sSub>
        <m:r>
          <w:rPr>
            <w:rFonts w:ascii="Cambria Math" w:hAnsi="Cambria Math"/>
          </w:rPr>
          <m:t>=6,25</m:t>
        </m:r>
      </m:oMath>
      <w:r w:rsidR="000D5F1D">
        <w:t xml:space="preserve">             </w:t>
      </w:r>
    </w:p>
    <w:p w:rsidR="00DD60DE" w:rsidRPr="00DD60DE" w:rsidRDefault="00DD60DE" w:rsidP="00101B7F">
      <m:oMathPara>
        <m:oMath>
          <m:r>
            <m:rPr>
              <m:sty m:val="p"/>
            </m:rPr>
            <w:rPr>
              <w:rFonts w:ascii="Cambria Math" w:hAnsi="Cambria Math"/>
            </w:rPr>
            <m:t xml:space="preserve">Tarefa T2:         </m:t>
          </m:r>
          <m:sSubSup>
            <m:sSubSupPr>
              <m:ctrlPr>
                <w:rPr>
                  <w:rFonts w:ascii="Cambria Math" w:hAnsi="Cambria Math"/>
                </w:rPr>
              </m:ctrlPr>
            </m:sSubSupPr>
            <m:e>
              <m:r>
                <w:rPr>
                  <w:rFonts w:ascii="Cambria Math" w:hAnsi="Cambria Math"/>
                </w:rPr>
                <m:t>W</m:t>
              </m:r>
            </m:e>
            <m:sub>
              <m:r>
                <w:rPr>
                  <w:rFonts w:ascii="Cambria Math" w:hAnsi="Cambria Math"/>
                </w:rPr>
                <m:t>2</m:t>
              </m:r>
            </m:sub>
            <m:sup>
              <m:r>
                <w:rPr>
                  <w:rFonts w:ascii="Cambria Math" w:hAnsi="Cambria Math"/>
                </w:rPr>
                <m:t xml:space="preserve">0 </m:t>
              </m:r>
            </m:sup>
          </m:sSubSup>
          <m:r>
            <w:rPr>
              <w:rFonts w:ascii="Cambria Math" w:hAnsi="Cambria Math"/>
            </w:rPr>
            <m:t>=6,25</m:t>
          </m:r>
          <m:r>
            <m:rPr>
              <m:sty m:val="p"/>
            </m:rPr>
            <w:rPr>
              <w:rFonts w:ascii="Cambria Math" w:hAnsi="Cambria Math"/>
            </w:rPr>
            <w:br/>
          </m:r>
        </m:oMath>
        <m:oMath>
          <m:sSubSup>
            <m:sSubSupPr>
              <m:ctrlPr>
                <w:rPr>
                  <w:rFonts w:ascii="Cambria Math" w:hAnsi="Cambria Math"/>
                  <w:i/>
                </w:rPr>
              </m:ctrlPr>
            </m:sSubSupPr>
            <m:e>
              <m:r>
                <w:rPr>
                  <w:rFonts w:ascii="Cambria Math" w:hAnsi="Cambria Math"/>
                </w:rPr>
                <m:t>W</m:t>
              </m:r>
            </m:e>
            <m:sub>
              <m:r>
                <w:rPr>
                  <w:rFonts w:ascii="Cambria Math" w:hAnsi="Cambria Math"/>
                </w:rPr>
                <m:t>2</m:t>
              </m:r>
            </m:sub>
            <m:sup>
              <m:r>
                <w:rPr>
                  <w:rFonts w:ascii="Cambria Math" w:hAnsi="Cambria Math"/>
                </w:rPr>
                <m:t>1</m:t>
              </m:r>
            </m:sup>
          </m:sSubSup>
          <m:r>
            <w:rPr>
              <w:rFonts w:ascii="Cambria Math" w:hAnsi="Cambria Math"/>
            </w:rPr>
            <m:t xml:space="preserve">=6,25+ </m:t>
          </m:r>
          <m:d>
            <m:dPr>
              <m:begChr m:val="⌈"/>
              <m:endChr m:val="⌉"/>
              <m:ctrlPr>
                <w:rPr>
                  <w:rFonts w:ascii="Cambria Math" w:hAnsi="Cambria Math"/>
                  <w:i/>
                </w:rPr>
              </m:ctrlPr>
            </m:dPr>
            <m:e>
              <m:f>
                <m:fPr>
                  <m:ctrlPr>
                    <w:rPr>
                      <w:rFonts w:ascii="Cambria Math" w:hAnsi="Cambria Math"/>
                      <w:i/>
                    </w:rPr>
                  </m:ctrlPr>
                </m:fPr>
                <m:num>
                  <m:r>
                    <w:rPr>
                      <w:rFonts w:ascii="Cambria Math" w:hAnsi="Cambria Math"/>
                    </w:rPr>
                    <m:t>6,25</m:t>
                  </m:r>
                </m:num>
                <m:den>
                  <m:r>
                    <w:rPr>
                      <w:rFonts w:ascii="Cambria Math" w:hAnsi="Cambria Math"/>
                    </w:rPr>
                    <m:t>25</m:t>
                  </m:r>
                </m:den>
              </m:f>
            </m:e>
          </m:d>
          <m:r>
            <w:rPr>
              <w:rFonts w:ascii="Cambria Math" w:hAnsi="Cambria Math"/>
            </w:rPr>
            <m:t xml:space="preserve"> X 6,25=12,5</m:t>
          </m:r>
        </m:oMath>
      </m:oMathPara>
    </w:p>
    <w:p w:rsidR="00DD60DE" w:rsidRPr="00DD60DE" w:rsidRDefault="003C4A25" w:rsidP="00101B7F">
      <m:oMathPara>
        <m:oMath>
          <m:sSubSup>
            <m:sSubSupPr>
              <m:ctrlPr>
                <w:rPr>
                  <w:rFonts w:ascii="Cambria Math" w:hAnsi="Cambria Math"/>
                  <w:i/>
                </w:rPr>
              </m:ctrlPr>
            </m:sSubSupPr>
            <m:e>
              <m:r>
                <w:rPr>
                  <w:rFonts w:ascii="Cambria Math" w:hAnsi="Cambria Math"/>
                </w:rPr>
                <m:t>W</m:t>
              </m:r>
            </m:e>
            <m:sub>
              <m:r>
                <w:rPr>
                  <w:rFonts w:ascii="Cambria Math" w:hAnsi="Cambria Math"/>
                </w:rPr>
                <m:t>2</m:t>
              </m:r>
            </m:sub>
            <m:sup>
              <m:r>
                <w:rPr>
                  <w:rFonts w:ascii="Cambria Math" w:hAnsi="Cambria Math"/>
                </w:rPr>
                <m:t>2</m:t>
              </m:r>
            </m:sup>
          </m:sSubSup>
          <m:r>
            <w:rPr>
              <w:rFonts w:ascii="Cambria Math" w:hAnsi="Cambria Math"/>
            </w:rPr>
            <m:t xml:space="preserve">=6,25+ </m:t>
          </m:r>
          <m:d>
            <m:dPr>
              <m:begChr m:val="⌈"/>
              <m:endChr m:val="⌉"/>
              <m:ctrlPr>
                <w:rPr>
                  <w:rFonts w:ascii="Cambria Math" w:hAnsi="Cambria Math"/>
                  <w:i/>
                </w:rPr>
              </m:ctrlPr>
            </m:dPr>
            <m:e>
              <m:f>
                <m:fPr>
                  <m:ctrlPr>
                    <w:rPr>
                      <w:rFonts w:ascii="Cambria Math" w:hAnsi="Cambria Math"/>
                      <w:i/>
                    </w:rPr>
                  </m:ctrlPr>
                </m:fPr>
                <m:num>
                  <m:r>
                    <w:rPr>
                      <w:rFonts w:ascii="Cambria Math" w:hAnsi="Cambria Math"/>
                    </w:rPr>
                    <m:t>12,5</m:t>
                  </m:r>
                </m:num>
                <m:den>
                  <m:r>
                    <w:rPr>
                      <w:rFonts w:ascii="Cambria Math" w:hAnsi="Cambria Math"/>
                    </w:rPr>
                    <m:t>25</m:t>
                  </m:r>
                </m:den>
              </m:f>
            </m:e>
          </m:d>
          <m:r>
            <w:rPr>
              <w:rFonts w:ascii="Cambria Math" w:hAnsi="Cambria Math"/>
            </w:rPr>
            <m:t xml:space="preserve"> X 6,25=12,5</m:t>
          </m:r>
        </m:oMath>
      </m:oMathPara>
    </w:p>
    <w:p w:rsidR="000D5F1D" w:rsidRPr="00DD60DE" w:rsidRDefault="000D5F1D" w:rsidP="000D5F1D">
      <w:pPr>
        <w:ind w:firstLine="0"/>
        <w:jc w:val="center"/>
      </w:pPr>
      <w:r>
        <w:t xml:space="preserve"> </w:t>
      </w:r>
      <m:oMath>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cs="Cambria Math"/>
          </w:rPr>
          <m:t xml:space="preserve">= </m:t>
        </m:r>
        <m:r>
          <w:rPr>
            <w:rFonts w:ascii="Cambria Math" w:hAnsi="Cambria Math"/>
          </w:rPr>
          <m:t>12,5</m:t>
        </m:r>
      </m:oMath>
      <w:r>
        <w:t xml:space="preserve">             </w:t>
      </w:r>
    </w:p>
    <w:p w:rsidR="00535E3E" w:rsidRDefault="00535E3E" w:rsidP="00101B7F">
      <w:pPr>
        <w:jc w:val="left"/>
      </w:pPr>
    </w:p>
    <w:p w:rsidR="000A11A4" w:rsidRDefault="000A11A4" w:rsidP="00101B7F">
      <w:pPr>
        <w:jc w:val="left"/>
      </w:pPr>
      <w:r>
        <w:t xml:space="preserve">O cálculo </w:t>
      </w:r>
      <w:r w:rsidR="00B2571D">
        <w:t>é realizado para cada tarefa até que haja uma convergência no resultado.</w:t>
      </w:r>
    </w:p>
    <w:p w:rsidR="00B2571D" w:rsidRDefault="00B2571D" w:rsidP="00B2571D">
      <w:pPr>
        <w:ind w:firstLine="0"/>
        <w:jc w:val="left"/>
      </w:pPr>
      <w:r>
        <w:tab/>
        <w:t>Após sabermos que é possível escalonar o conjunto de tarefas com a técnica RM, podemos aplicar o algoritmo.</w:t>
      </w:r>
    </w:p>
    <w:p w:rsidR="00B2571D" w:rsidRDefault="005039B2" w:rsidP="00B2571D">
      <w:pPr>
        <w:ind w:firstLine="0"/>
        <w:jc w:val="center"/>
        <w:rPr>
          <w:sz w:val="20"/>
          <w:szCs w:val="20"/>
        </w:rPr>
      </w:pPr>
      <w:r>
        <w:rPr>
          <w:noProof/>
          <w:sz w:val="20"/>
          <w:szCs w:val="20"/>
        </w:rPr>
        <w:lastRenderedPageBreak/>
        <w:drawing>
          <wp:inline distT="0" distB="0" distL="0" distR="0">
            <wp:extent cx="5756910" cy="3148965"/>
            <wp:effectExtent l="0" t="0" r="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56910" cy="3148965"/>
                    </a:xfrm>
                    <a:prstGeom prst="rect">
                      <a:avLst/>
                    </a:prstGeom>
                    <a:noFill/>
                    <a:ln>
                      <a:noFill/>
                    </a:ln>
                  </pic:spPr>
                </pic:pic>
              </a:graphicData>
            </a:graphic>
          </wp:inline>
        </w:drawing>
      </w:r>
    </w:p>
    <w:p w:rsidR="00B2571D" w:rsidRDefault="00B2571D" w:rsidP="00B2571D">
      <w:pPr>
        <w:ind w:firstLine="0"/>
        <w:jc w:val="left"/>
        <w:rPr>
          <w:sz w:val="20"/>
          <w:szCs w:val="20"/>
        </w:rPr>
      </w:pPr>
      <w:r>
        <w:rPr>
          <w:sz w:val="20"/>
          <w:szCs w:val="20"/>
        </w:rPr>
        <w:tab/>
        <w:t>Figura 7: Exemplo de escalonamento com a técnica RM para um</w:t>
      </w:r>
      <w:r w:rsidR="006731B6">
        <w:rPr>
          <w:sz w:val="20"/>
          <w:szCs w:val="20"/>
        </w:rPr>
        <w:t xml:space="preserve"> conjunto de </w:t>
      </w:r>
      <w:r>
        <w:rPr>
          <w:sz w:val="20"/>
          <w:szCs w:val="20"/>
        </w:rPr>
        <w:t xml:space="preserve">tarefas </w:t>
      </w:r>
      <w:r w:rsidRPr="0092553B">
        <w:rPr>
          <w:i/>
          <w:sz w:val="20"/>
          <w:szCs w:val="20"/>
        </w:rPr>
        <w:t>t1</w:t>
      </w:r>
      <w:r w:rsidRPr="00B2571D">
        <w:rPr>
          <w:sz w:val="20"/>
          <w:szCs w:val="20"/>
        </w:rPr>
        <w:t xml:space="preserve"> (</w:t>
      </w:r>
      <w:r w:rsidRPr="0092553B">
        <w:rPr>
          <w:i/>
          <w:sz w:val="20"/>
          <w:szCs w:val="20"/>
        </w:rPr>
        <w:t>r0</w:t>
      </w:r>
      <w:r w:rsidRPr="00B2571D">
        <w:rPr>
          <w:sz w:val="20"/>
          <w:szCs w:val="20"/>
        </w:rPr>
        <w:t xml:space="preserve">=0, </w:t>
      </w:r>
      <w:r w:rsidRPr="0092553B">
        <w:rPr>
          <w:i/>
          <w:sz w:val="20"/>
          <w:szCs w:val="20"/>
        </w:rPr>
        <w:t>C</w:t>
      </w:r>
      <w:r w:rsidRPr="00B2571D">
        <w:rPr>
          <w:sz w:val="20"/>
          <w:szCs w:val="20"/>
        </w:rPr>
        <w:t xml:space="preserve">=3, </w:t>
      </w:r>
      <w:r w:rsidRPr="0092553B">
        <w:rPr>
          <w:i/>
          <w:sz w:val="20"/>
          <w:szCs w:val="20"/>
        </w:rPr>
        <w:t>D</w:t>
      </w:r>
      <w:r w:rsidRPr="00B2571D">
        <w:rPr>
          <w:sz w:val="20"/>
          <w:szCs w:val="20"/>
        </w:rPr>
        <w:t>=</w:t>
      </w:r>
      <w:r w:rsidRPr="0092553B">
        <w:rPr>
          <w:i/>
          <w:sz w:val="20"/>
          <w:szCs w:val="20"/>
        </w:rPr>
        <w:t>T</w:t>
      </w:r>
      <w:r w:rsidRPr="00B2571D">
        <w:rPr>
          <w:sz w:val="20"/>
          <w:szCs w:val="20"/>
        </w:rPr>
        <w:t xml:space="preserve">=20), </w:t>
      </w:r>
      <w:r w:rsidRPr="0092553B">
        <w:rPr>
          <w:i/>
          <w:sz w:val="20"/>
          <w:szCs w:val="20"/>
        </w:rPr>
        <w:t>t2</w:t>
      </w:r>
      <w:r w:rsidR="0092553B">
        <w:rPr>
          <w:sz w:val="20"/>
          <w:szCs w:val="20"/>
        </w:rPr>
        <w:t xml:space="preserve"> </w:t>
      </w:r>
      <w:r w:rsidRPr="00B2571D">
        <w:rPr>
          <w:sz w:val="20"/>
          <w:szCs w:val="20"/>
        </w:rPr>
        <w:t>(</w:t>
      </w:r>
      <w:r w:rsidRPr="0092553B">
        <w:rPr>
          <w:i/>
          <w:sz w:val="20"/>
          <w:szCs w:val="20"/>
        </w:rPr>
        <w:t>r0</w:t>
      </w:r>
      <w:r w:rsidRPr="00B2571D">
        <w:rPr>
          <w:sz w:val="20"/>
          <w:szCs w:val="20"/>
        </w:rPr>
        <w:t xml:space="preserve">=0, </w:t>
      </w:r>
      <w:r w:rsidRPr="0092553B">
        <w:rPr>
          <w:i/>
          <w:sz w:val="20"/>
          <w:szCs w:val="20"/>
        </w:rPr>
        <w:t>C</w:t>
      </w:r>
      <w:r w:rsidRPr="00B2571D">
        <w:rPr>
          <w:sz w:val="20"/>
          <w:szCs w:val="20"/>
        </w:rPr>
        <w:t xml:space="preserve">=2, </w:t>
      </w:r>
      <w:r w:rsidRPr="0092553B">
        <w:rPr>
          <w:i/>
          <w:sz w:val="20"/>
          <w:szCs w:val="20"/>
        </w:rPr>
        <w:t>D</w:t>
      </w:r>
      <w:r w:rsidRPr="00B2571D">
        <w:rPr>
          <w:sz w:val="20"/>
          <w:szCs w:val="20"/>
        </w:rPr>
        <w:t>=</w:t>
      </w:r>
      <w:r w:rsidRPr="0092553B">
        <w:rPr>
          <w:i/>
          <w:sz w:val="20"/>
          <w:szCs w:val="20"/>
        </w:rPr>
        <w:t>T</w:t>
      </w:r>
      <w:r w:rsidRPr="00B2571D">
        <w:rPr>
          <w:sz w:val="20"/>
          <w:szCs w:val="20"/>
        </w:rPr>
        <w:t xml:space="preserve">= 5), </w:t>
      </w:r>
      <w:r w:rsidRPr="0092553B">
        <w:rPr>
          <w:i/>
          <w:sz w:val="20"/>
          <w:szCs w:val="20"/>
        </w:rPr>
        <w:t>t3</w:t>
      </w:r>
      <w:r w:rsidR="0092553B">
        <w:rPr>
          <w:sz w:val="20"/>
          <w:szCs w:val="20"/>
        </w:rPr>
        <w:t xml:space="preserve"> </w:t>
      </w:r>
      <w:r w:rsidRPr="00B2571D">
        <w:rPr>
          <w:sz w:val="20"/>
          <w:szCs w:val="20"/>
        </w:rPr>
        <w:t>(</w:t>
      </w:r>
      <w:r w:rsidRPr="0092553B">
        <w:rPr>
          <w:i/>
          <w:sz w:val="20"/>
          <w:szCs w:val="20"/>
        </w:rPr>
        <w:t>r0</w:t>
      </w:r>
      <w:r w:rsidRPr="00B2571D">
        <w:rPr>
          <w:sz w:val="20"/>
          <w:szCs w:val="20"/>
        </w:rPr>
        <w:t xml:space="preserve">=0, </w:t>
      </w:r>
      <w:r w:rsidRPr="0092553B">
        <w:rPr>
          <w:i/>
          <w:sz w:val="20"/>
          <w:szCs w:val="20"/>
        </w:rPr>
        <w:t>C</w:t>
      </w:r>
      <w:r w:rsidRPr="00B2571D">
        <w:rPr>
          <w:sz w:val="20"/>
          <w:szCs w:val="20"/>
        </w:rPr>
        <w:t xml:space="preserve">=2, </w:t>
      </w:r>
      <w:r w:rsidRPr="0092553B">
        <w:rPr>
          <w:i/>
          <w:sz w:val="20"/>
          <w:szCs w:val="20"/>
        </w:rPr>
        <w:t>D</w:t>
      </w:r>
      <w:r w:rsidRPr="00B2571D">
        <w:rPr>
          <w:sz w:val="20"/>
          <w:szCs w:val="20"/>
        </w:rPr>
        <w:t>=</w:t>
      </w:r>
      <w:r w:rsidRPr="0092553B">
        <w:rPr>
          <w:i/>
          <w:sz w:val="20"/>
          <w:szCs w:val="20"/>
        </w:rPr>
        <w:t>T</w:t>
      </w:r>
      <w:r w:rsidRPr="00B2571D">
        <w:rPr>
          <w:sz w:val="20"/>
          <w:szCs w:val="20"/>
        </w:rPr>
        <w:t>=10)</w:t>
      </w:r>
      <w:r w:rsidR="0092553B">
        <w:rPr>
          <w:sz w:val="20"/>
          <w:szCs w:val="20"/>
        </w:rPr>
        <w:t>.</w:t>
      </w:r>
    </w:p>
    <w:p w:rsidR="00535E3E" w:rsidRDefault="00BB23F8" w:rsidP="00BB23F8">
      <w:pPr>
        <w:ind w:firstLine="0"/>
        <w:rPr>
          <w:sz w:val="20"/>
          <w:szCs w:val="20"/>
        </w:rPr>
      </w:pPr>
      <w:r>
        <w:rPr>
          <w:sz w:val="20"/>
          <w:szCs w:val="20"/>
        </w:rPr>
        <w:tab/>
      </w:r>
    </w:p>
    <w:p w:rsidR="00BB23F8" w:rsidRPr="00BB23F8" w:rsidRDefault="00BB23F8" w:rsidP="00535E3E">
      <w:pPr>
        <w:ind w:firstLine="708"/>
      </w:pPr>
      <w:r>
        <w:t xml:space="preserve">Observando da figura 7, temos um escalonamento utilizando a técnica RM para as tarefas periódicas </w:t>
      </w:r>
      <w:r w:rsidRPr="00BB23F8">
        <w:rPr>
          <w:i/>
        </w:rPr>
        <w:t>t1</w:t>
      </w:r>
      <w:r w:rsidRPr="00BB23F8">
        <w:t xml:space="preserve"> (</w:t>
      </w:r>
      <w:r w:rsidRPr="00BB23F8">
        <w:rPr>
          <w:i/>
        </w:rPr>
        <w:t>r0</w:t>
      </w:r>
      <w:r w:rsidRPr="00BB23F8">
        <w:t xml:space="preserve">=0, </w:t>
      </w:r>
      <w:r w:rsidRPr="00BB23F8">
        <w:rPr>
          <w:i/>
        </w:rPr>
        <w:t>C</w:t>
      </w:r>
      <w:r w:rsidRPr="00BB23F8">
        <w:t xml:space="preserve">=3, </w:t>
      </w:r>
      <w:r w:rsidRPr="00BB23F8">
        <w:rPr>
          <w:i/>
        </w:rPr>
        <w:t>D</w:t>
      </w:r>
      <w:r w:rsidRPr="00BB23F8">
        <w:t>=</w:t>
      </w:r>
      <w:r w:rsidRPr="00BB23F8">
        <w:rPr>
          <w:i/>
        </w:rPr>
        <w:t>T</w:t>
      </w:r>
      <w:r w:rsidRPr="00BB23F8">
        <w:t xml:space="preserve">=20), </w:t>
      </w:r>
      <w:r w:rsidRPr="00BB23F8">
        <w:rPr>
          <w:i/>
        </w:rPr>
        <w:t>t2</w:t>
      </w:r>
      <w:r w:rsidRPr="00BB23F8">
        <w:t xml:space="preserve"> (</w:t>
      </w:r>
      <w:r w:rsidRPr="00BB23F8">
        <w:rPr>
          <w:i/>
        </w:rPr>
        <w:t>r0</w:t>
      </w:r>
      <w:r w:rsidRPr="00BB23F8">
        <w:t xml:space="preserve">=0, </w:t>
      </w:r>
      <w:r w:rsidRPr="00BB23F8">
        <w:rPr>
          <w:i/>
        </w:rPr>
        <w:t>C</w:t>
      </w:r>
      <w:r w:rsidRPr="00BB23F8">
        <w:t xml:space="preserve">=2, </w:t>
      </w:r>
      <w:r w:rsidRPr="00BB23F8">
        <w:rPr>
          <w:i/>
        </w:rPr>
        <w:t>D</w:t>
      </w:r>
      <w:r w:rsidRPr="00BB23F8">
        <w:t>=</w:t>
      </w:r>
      <w:r w:rsidRPr="00BB23F8">
        <w:rPr>
          <w:i/>
        </w:rPr>
        <w:t>T</w:t>
      </w:r>
      <w:r w:rsidRPr="00BB23F8">
        <w:t xml:space="preserve">= 5), </w:t>
      </w:r>
      <w:r w:rsidRPr="00BB23F8">
        <w:rPr>
          <w:i/>
        </w:rPr>
        <w:t>t3</w:t>
      </w:r>
      <w:r w:rsidRPr="00BB23F8">
        <w:t xml:space="preserve"> (</w:t>
      </w:r>
      <w:r w:rsidRPr="00BB23F8">
        <w:rPr>
          <w:i/>
        </w:rPr>
        <w:t>r0</w:t>
      </w:r>
      <w:r w:rsidRPr="00BB23F8">
        <w:t xml:space="preserve">=0, </w:t>
      </w:r>
      <w:r w:rsidRPr="00BB23F8">
        <w:rPr>
          <w:i/>
        </w:rPr>
        <w:t>C</w:t>
      </w:r>
      <w:r w:rsidRPr="00BB23F8">
        <w:t xml:space="preserve">=2, </w:t>
      </w:r>
      <w:r w:rsidRPr="00BB23F8">
        <w:rPr>
          <w:i/>
        </w:rPr>
        <w:t>D</w:t>
      </w:r>
      <w:r w:rsidRPr="00BB23F8">
        <w:t>=</w:t>
      </w:r>
      <w:r w:rsidRPr="00BB23F8">
        <w:rPr>
          <w:i/>
        </w:rPr>
        <w:t>T</w:t>
      </w:r>
      <w:r w:rsidRPr="00BB23F8">
        <w:t>=10)</w:t>
      </w:r>
      <w:r>
        <w:t xml:space="preserve">. No instante de tempo </w:t>
      </w:r>
      <w:proofErr w:type="gramStart"/>
      <w:r>
        <w:t>0</w:t>
      </w:r>
      <w:proofErr w:type="gramEnd"/>
      <w:r>
        <w:t>, possuímos as 3 tarefas prontas para execução</w:t>
      </w:r>
      <w:r w:rsidR="00D8340C">
        <w:t>,</w:t>
      </w:r>
      <w:r>
        <w:t xml:space="preserve"> no entanto, percebemos que ao aplicar a política de prioridades do algoritmo, a tarefa </w:t>
      </w:r>
      <w:r w:rsidRPr="00BB23F8">
        <w:rPr>
          <w:i/>
        </w:rPr>
        <w:t>t2</w:t>
      </w:r>
      <w:r>
        <w:rPr>
          <w:i/>
        </w:rPr>
        <w:t xml:space="preserve"> </w:t>
      </w:r>
      <w:r>
        <w:t xml:space="preserve">é a mais prioritária por possuir menor período, sendo assim a primeira a ser executada, sua execução vai até o instante 2. Logo em seguida </w:t>
      </w:r>
      <w:r w:rsidR="00D8340C">
        <w:t>utilizando</w:t>
      </w:r>
      <w:r>
        <w:t xml:space="preserve"> o mesmo critério, a próxima tarefa ser executada é </w:t>
      </w:r>
      <w:r w:rsidRPr="00BB23F8">
        <w:rPr>
          <w:i/>
        </w:rPr>
        <w:t>t3</w:t>
      </w:r>
      <w:r>
        <w:rPr>
          <w:i/>
        </w:rPr>
        <w:t>,</w:t>
      </w:r>
      <w:r>
        <w:t xml:space="preserve"> que é executada até o instante de tempo </w:t>
      </w:r>
      <w:proofErr w:type="gramStart"/>
      <w:r>
        <w:t>4</w:t>
      </w:r>
      <w:proofErr w:type="gramEnd"/>
      <w:r>
        <w:t xml:space="preserve">. Após a execução de </w:t>
      </w:r>
      <w:r w:rsidRPr="00BB23F8">
        <w:rPr>
          <w:i/>
        </w:rPr>
        <w:t>t</w:t>
      </w:r>
      <w:r>
        <w:rPr>
          <w:i/>
        </w:rPr>
        <w:t>3</w:t>
      </w:r>
      <w:r w:rsidRPr="00BB23F8">
        <w:t>,</w:t>
      </w:r>
      <w:r>
        <w:t xml:space="preserve"> a tarefa </w:t>
      </w:r>
      <w:r w:rsidRPr="00BB23F8">
        <w:rPr>
          <w:i/>
        </w:rPr>
        <w:t>t</w:t>
      </w:r>
      <w:r>
        <w:rPr>
          <w:i/>
        </w:rPr>
        <w:t xml:space="preserve">1 </w:t>
      </w:r>
      <w:r>
        <w:t xml:space="preserve">é iniciada, até o instante </w:t>
      </w:r>
      <w:proofErr w:type="gramStart"/>
      <w:r>
        <w:t>5</w:t>
      </w:r>
      <w:proofErr w:type="gramEnd"/>
      <w:r>
        <w:t xml:space="preserve"> no qual é suspensa por preempção para execução da tarefa </w:t>
      </w:r>
      <w:r w:rsidRPr="00BB23F8">
        <w:rPr>
          <w:i/>
        </w:rPr>
        <w:t>t2</w:t>
      </w:r>
      <w:r w:rsidR="00D8340C">
        <w:rPr>
          <w:i/>
        </w:rPr>
        <w:t xml:space="preserve">, </w:t>
      </w:r>
      <w:r w:rsidR="00D8340C">
        <w:t>retornando no instante de tempo 7 até 9 e assim sucessivamente.</w:t>
      </w:r>
      <w:r>
        <w:t xml:space="preserve"> </w:t>
      </w:r>
    </w:p>
    <w:p w:rsidR="008F7AD9" w:rsidRDefault="00535E3E" w:rsidP="00B80A0E">
      <w:pPr>
        <w:pStyle w:val="Ttulo4"/>
      </w:pPr>
      <w:r>
        <w:t>4</w:t>
      </w:r>
      <w:r w:rsidR="00C20254" w:rsidRPr="00F12CC5">
        <w:t>.</w:t>
      </w:r>
      <w:r w:rsidR="00B80A0E">
        <w:t>4</w:t>
      </w:r>
      <w:r w:rsidR="00C20254" w:rsidRPr="00F12CC5">
        <w:t>.</w:t>
      </w:r>
      <w:r w:rsidR="00B80A0E">
        <w:t>1.</w:t>
      </w:r>
      <w:r w:rsidR="00C20254" w:rsidRPr="00F12CC5">
        <w:t xml:space="preserve">2 </w:t>
      </w:r>
      <w:r w:rsidR="00C20254" w:rsidRPr="00B80A0E">
        <w:rPr>
          <w:i/>
        </w:rPr>
        <w:t xml:space="preserve">Deadline </w:t>
      </w:r>
      <w:proofErr w:type="spellStart"/>
      <w:r w:rsidR="00C20254" w:rsidRPr="00B80A0E">
        <w:rPr>
          <w:i/>
        </w:rPr>
        <w:t>Monotonic</w:t>
      </w:r>
      <w:proofErr w:type="spellEnd"/>
      <w:r w:rsidR="008F7AD9">
        <w:t xml:space="preserve"> (DM)</w:t>
      </w:r>
    </w:p>
    <w:p w:rsidR="008F7AD9" w:rsidRDefault="008F7AD9" w:rsidP="008F7AD9">
      <w:r>
        <w:t xml:space="preserve">O algoritmo </w:t>
      </w:r>
      <w:r w:rsidRPr="008F7AD9">
        <w:rPr>
          <w:i/>
        </w:rPr>
        <w:t xml:space="preserve">Deadline </w:t>
      </w:r>
      <w:proofErr w:type="spellStart"/>
      <w:r w:rsidRPr="008F7AD9">
        <w:rPr>
          <w:i/>
        </w:rPr>
        <w:t>Monotonic</w:t>
      </w:r>
      <w:proofErr w:type="spellEnd"/>
      <w:r>
        <w:rPr>
          <w:i/>
        </w:rPr>
        <w:t xml:space="preserve"> </w:t>
      </w:r>
      <w:r>
        <w:t xml:space="preserve">(ou </w:t>
      </w:r>
      <w:proofErr w:type="spellStart"/>
      <w:r>
        <w:rPr>
          <w:i/>
        </w:rPr>
        <w:t>Inverse</w:t>
      </w:r>
      <w:proofErr w:type="spellEnd"/>
      <w:r>
        <w:rPr>
          <w:i/>
        </w:rPr>
        <w:t xml:space="preserve"> Deadline</w:t>
      </w:r>
      <w:r>
        <w:t>)</w:t>
      </w:r>
      <w:r w:rsidR="009F0A26">
        <w:t xml:space="preserve"> é outro algoritmo simples muito parecido com o RM, no entanto, a sua política de prioridades é baseada no deadline de cada tarefa, sendo as tarefas com menores metas-temporais mais prioritárias. Este algoritmo foi publicado em 1982 por </w:t>
      </w:r>
      <w:r w:rsidR="009F0A26" w:rsidRPr="009F0A26">
        <w:t xml:space="preserve">Leung </w:t>
      </w:r>
      <w:r w:rsidR="009F0A26">
        <w:t>e</w:t>
      </w:r>
      <w:r w:rsidR="009F0A26" w:rsidRPr="009F0A26">
        <w:t xml:space="preserve"> </w:t>
      </w:r>
      <w:proofErr w:type="spellStart"/>
      <w:r w:rsidR="009F0A26" w:rsidRPr="009F0A26">
        <w:t>Whitehead</w:t>
      </w:r>
      <w:proofErr w:type="spellEnd"/>
      <w:r w:rsidR="009F0A26">
        <w:t>.</w:t>
      </w:r>
    </w:p>
    <w:p w:rsidR="009F0A26" w:rsidRPr="009F0A26" w:rsidRDefault="009F0A26" w:rsidP="008F7AD9">
      <w:r>
        <w:t xml:space="preserve">O DM assim como RM também utiliza os mesmos testes para verificação se o conjunto de tarefas é ou não </w:t>
      </w:r>
      <w:proofErr w:type="spellStart"/>
      <w:r>
        <w:t>escalonável</w:t>
      </w:r>
      <w:proofErr w:type="spellEnd"/>
      <w:r>
        <w:t xml:space="preserve"> para o algoritmo, no entanto, para o teste suficiente </w:t>
      </w:r>
      <w:r>
        <w:lastRenderedPageBreak/>
        <w:t xml:space="preserve">de </w:t>
      </w:r>
      <w:proofErr w:type="spellStart"/>
      <w:r>
        <w:t>escalonabilidade</w:t>
      </w:r>
      <w:proofErr w:type="spellEnd"/>
      <w:r>
        <w:t xml:space="preserve"> é feita uma pequena modificação, no qual é substituído o período pelo </w:t>
      </w:r>
      <w:r w:rsidRPr="009F0A26">
        <w:rPr>
          <w:i/>
        </w:rPr>
        <w:t>deadline</w:t>
      </w:r>
      <w:r>
        <w:rPr>
          <w:i/>
        </w:rPr>
        <w:t xml:space="preserve">, </w:t>
      </w:r>
      <w:r>
        <w:t>ficando da seguinte maneira:</w:t>
      </w:r>
      <w:r w:rsidR="00EF1376">
        <w:t xml:space="preserve"> </w:t>
      </w:r>
      <m:oMath>
        <m:r>
          <w:rPr>
            <w:rFonts w:ascii="Cambria Math" w:hAnsi="Cambria Math"/>
          </w:rPr>
          <m:t xml:space="preserve">U= </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f>
                  <m:fPr>
                    <m:ctrlPr>
                      <w:rPr>
                        <w:rFonts w:ascii="Cambria Math" w:hAnsi="Cambria Math"/>
                        <w:i/>
                      </w:rPr>
                    </m:ctrlPr>
                  </m:fPr>
                  <m:num>
                    <m:r>
                      <w:rPr>
                        <w:rFonts w:ascii="Cambria Math" w:hAnsi="Cambria Math"/>
                      </w:rPr>
                      <m:t>Ci</m:t>
                    </m:r>
                  </m:num>
                  <m:den>
                    <m:r>
                      <w:rPr>
                        <w:rFonts w:ascii="Cambria Math" w:hAnsi="Cambria Math"/>
                      </w:rPr>
                      <m:t>Di</m:t>
                    </m:r>
                  </m:den>
                </m:f>
              </m:e>
            </m:d>
            <m:r>
              <w:rPr>
                <w:rFonts w:ascii="Cambria Math" w:hAnsi="Cambria Math"/>
              </w:rPr>
              <m:t>≤n(</m:t>
            </m:r>
            <m:rad>
              <m:radPr>
                <m:ctrlPr>
                  <w:rPr>
                    <w:rFonts w:ascii="Cambria Math" w:hAnsi="Cambria Math"/>
                    <w:i/>
                  </w:rPr>
                </m:ctrlPr>
              </m:radPr>
              <m:deg>
                <m:r>
                  <w:rPr>
                    <w:rFonts w:ascii="Cambria Math" w:hAnsi="Cambria Math"/>
                  </w:rPr>
                  <m:t>n</m:t>
                </m:r>
              </m:deg>
              <m:e>
                <m:r>
                  <w:rPr>
                    <w:rFonts w:ascii="Cambria Math" w:hAnsi="Cambria Math"/>
                  </w:rPr>
                  <m:t xml:space="preserve">2 </m:t>
                </m:r>
              </m:e>
            </m:rad>
            <m:r>
              <w:rPr>
                <w:rFonts w:ascii="Cambria Math" w:hAnsi="Cambria Math"/>
              </w:rPr>
              <m:t>-</m:t>
            </m:r>
            <w:proofErr w:type="gramStart"/>
            <m:r>
              <w:rPr>
                <w:rFonts w:ascii="Cambria Math" w:hAnsi="Cambria Math"/>
              </w:rPr>
              <m:t>1</m:t>
            </m:r>
            <w:proofErr w:type="gramEnd"/>
            <m:r>
              <w:rPr>
                <w:rFonts w:ascii="Cambria Math" w:hAnsi="Cambria Math"/>
              </w:rPr>
              <m:t xml:space="preserve">) </m:t>
            </m:r>
          </m:e>
        </m:nary>
      </m:oMath>
      <w:r>
        <w:t>.</w:t>
      </w:r>
    </w:p>
    <w:p w:rsidR="009F0A26" w:rsidRDefault="009F0A26" w:rsidP="008F7AD9"/>
    <w:p w:rsidR="009F0A26" w:rsidRDefault="005905C9" w:rsidP="005905C9">
      <w:pPr>
        <w:ind w:firstLine="0"/>
        <w:jc w:val="center"/>
      </w:pPr>
      <w:r>
        <w:rPr>
          <w:noProof/>
        </w:rPr>
        <w:drawing>
          <wp:inline distT="0" distB="0" distL="0" distR="0">
            <wp:extent cx="5464828" cy="3500651"/>
            <wp:effectExtent l="0" t="0" r="2540" b="508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70372" cy="3504203"/>
                    </a:xfrm>
                    <a:prstGeom prst="rect">
                      <a:avLst/>
                    </a:prstGeom>
                    <a:noFill/>
                    <a:ln>
                      <a:noFill/>
                    </a:ln>
                  </pic:spPr>
                </pic:pic>
              </a:graphicData>
            </a:graphic>
          </wp:inline>
        </w:drawing>
      </w:r>
    </w:p>
    <w:p w:rsidR="00B60984" w:rsidRDefault="009F0A26" w:rsidP="00B60984">
      <w:pPr>
        <w:ind w:firstLine="0"/>
        <w:jc w:val="left"/>
        <w:rPr>
          <w:sz w:val="20"/>
          <w:szCs w:val="20"/>
        </w:rPr>
      </w:pPr>
      <w:r>
        <w:tab/>
      </w:r>
      <w:r w:rsidR="00B60984">
        <w:rPr>
          <w:sz w:val="20"/>
          <w:szCs w:val="20"/>
        </w:rPr>
        <w:t xml:space="preserve">Figura 8: Exemplo de escalonamento com a </w:t>
      </w:r>
      <w:r w:rsidR="006731B6">
        <w:rPr>
          <w:sz w:val="20"/>
          <w:szCs w:val="20"/>
        </w:rPr>
        <w:t>técnica DM para um conjunto de</w:t>
      </w:r>
      <w:r w:rsidR="00B60984">
        <w:rPr>
          <w:sz w:val="20"/>
          <w:szCs w:val="20"/>
        </w:rPr>
        <w:t xml:space="preserve"> tarefas </w:t>
      </w:r>
      <w:r w:rsidR="00B60984" w:rsidRPr="0092553B">
        <w:rPr>
          <w:i/>
          <w:sz w:val="20"/>
          <w:szCs w:val="20"/>
        </w:rPr>
        <w:t>t1</w:t>
      </w:r>
      <w:r w:rsidR="00B60984" w:rsidRPr="00B2571D">
        <w:rPr>
          <w:sz w:val="20"/>
          <w:szCs w:val="20"/>
        </w:rPr>
        <w:t xml:space="preserve"> (</w:t>
      </w:r>
      <w:r w:rsidR="00B60984" w:rsidRPr="0092553B">
        <w:rPr>
          <w:i/>
          <w:sz w:val="20"/>
          <w:szCs w:val="20"/>
        </w:rPr>
        <w:t>r0</w:t>
      </w:r>
      <w:r w:rsidR="00B60984" w:rsidRPr="00B2571D">
        <w:rPr>
          <w:sz w:val="20"/>
          <w:szCs w:val="20"/>
        </w:rPr>
        <w:t xml:space="preserve">=0, </w:t>
      </w:r>
      <w:r w:rsidR="00B60984" w:rsidRPr="0092553B">
        <w:rPr>
          <w:i/>
          <w:sz w:val="20"/>
          <w:szCs w:val="20"/>
        </w:rPr>
        <w:t>C</w:t>
      </w:r>
      <w:r w:rsidR="00B60984" w:rsidRPr="00B2571D">
        <w:rPr>
          <w:sz w:val="20"/>
          <w:szCs w:val="20"/>
        </w:rPr>
        <w:t xml:space="preserve">=3, </w:t>
      </w:r>
      <w:r w:rsidR="00B60984" w:rsidRPr="0092553B">
        <w:rPr>
          <w:i/>
          <w:sz w:val="20"/>
          <w:szCs w:val="20"/>
        </w:rPr>
        <w:t>D</w:t>
      </w:r>
      <w:r w:rsidR="00B60984" w:rsidRPr="00B2571D">
        <w:rPr>
          <w:sz w:val="20"/>
          <w:szCs w:val="20"/>
        </w:rPr>
        <w:t>=</w:t>
      </w:r>
      <w:r w:rsidR="00B60984">
        <w:rPr>
          <w:sz w:val="20"/>
          <w:szCs w:val="20"/>
        </w:rPr>
        <w:t xml:space="preserve">7 e </w:t>
      </w:r>
      <w:r w:rsidR="00B60984" w:rsidRPr="0092553B">
        <w:rPr>
          <w:i/>
          <w:sz w:val="20"/>
          <w:szCs w:val="20"/>
        </w:rPr>
        <w:t>T</w:t>
      </w:r>
      <w:r w:rsidR="00B60984" w:rsidRPr="00B2571D">
        <w:rPr>
          <w:sz w:val="20"/>
          <w:szCs w:val="20"/>
        </w:rPr>
        <w:t xml:space="preserve">=20), </w:t>
      </w:r>
      <w:r w:rsidR="00B60984" w:rsidRPr="0092553B">
        <w:rPr>
          <w:i/>
          <w:sz w:val="20"/>
          <w:szCs w:val="20"/>
        </w:rPr>
        <w:t>t2</w:t>
      </w:r>
      <w:r w:rsidR="00B60984">
        <w:rPr>
          <w:sz w:val="20"/>
          <w:szCs w:val="20"/>
        </w:rPr>
        <w:t xml:space="preserve"> </w:t>
      </w:r>
      <w:r w:rsidR="00B60984" w:rsidRPr="00B2571D">
        <w:rPr>
          <w:sz w:val="20"/>
          <w:szCs w:val="20"/>
        </w:rPr>
        <w:t>(</w:t>
      </w:r>
      <w:r w:rsidR="00B60984" w:rsidRPr="0092553B">
        <w:rPr>
          <w:i/>
          <w:sz w:val="20"/>
          <w:szCs w:val="20"/>
        </w:rPr>
        <w:t>r0</w:t>
      </w:r>
      <w:r w:rsidR="00B60984" w:rsidRPr="00B2571D">
        <w:rPr>
          <w:sz w:val="20"/>
          <w:szCs w:val="20"/>
        </w:rPr>
        <w:t xml:space="preserve">=0, </w:t>
      </w:r>
      <w:r w:rsidR="00B60984" w:rsidRPr="0092553B">
        <w:rPr>
          <w:i/>
          <w:sz w:val="20"/>
          <w:szCs w:val="20"/>
        </w:rPr>
        <w:t>C</w:t>
      </w:r>
      <w:r w:rsidR="00B60984" w:rsidRPr="00B2571D">
        <w:rPr>
          <w:sz w:val="20"/>
          <w:szCs w:val="20"/>
        </w:rPr>
        <w:t xml:space="preserve">=2, </w:t>
      </w:r>
      <w:r w:rsidR="00B60984" w:rsidRPr="0092553B">
        <w:rPr>
          <w:i/>
          <w:sz w:val="20"/>
          <w:szCs w:val="20"/>
        </w:rPr>
        <w:t>D</w:t>
      </w:r>
      <w:r w:rsidR="00B60984" w:rsidRPr="00B2571D">
        <w:rPr>
          <w:sz w:val="20"/>
          <w:szCs w:val="20"/>
        </w:rPr>
        <w:t>=</w:t>
      </w:r>
      <w:r w:rsidR="00B60984">
        <w:rPr>
          <w:sz w:val="20"/>
          <w:szCs w:val="20"/>
        </w:rPr>
        <w:t xml:space="preserve">4 e </w:t>
      </w:r>
      <w:r w:rsidR="00B60984" w:rsidRPr="0092553B">
        <w:rPr>
          <w:i/>
          <w:sz w:val="20"/>
          <w:szCs w:val="20"/>
        </w:rPr>
        <w:t>T</w:t>
      </w:r>
      <w:r w:rsidR="00B60984" w:rsidRPr="00B2571D">
        <w:rPr>
          <w:sz w:val="20"/>
          <w:szCs w:val="20"/>
        </w:rPr>
        <w:t xml:space="preserve">= 5), </w:t>
      </w:r>
      <w:r w:rsidR="00B60984" w:rsidRPr="0092553B">
        <w:rPr>
          <w:i/>
          <w:sz w:val="20"/>
          <w:szCs w:val="20"/>
        </w:rPr>
        <w:t>t3</w:t>
      </w:r>
      <w:r w:rsidR="00B60984">
        <w:rPr>
          <w:sz w:val="20"/>
          <w:szCs w:val="20"/>
        </w:rPr>
        <w:t xml:space="preserve"> </w:t>
      </w:r>
      <w:r w:rsidR="00B60984" w:rsidRPr="00B2571D">
        <w:rPr>
          <w:sz w:val="20"/>
          <w:szCs w:val="20"/>
        </w:rPr>
        <w:t>(</w:t>
      </w:r>
      <w:r w:rsidR="00B60984" w:rsidRPr="0092553B">
        <w:rPr>
          <w:i/>
          <w:sz w:val="20"/>
          <w:szCs w:val="20"/>
        </w:rPr>
        <w:t>r0</w:t>
      </w:r>
      <w:r w:rsidR="00B60984" w:rsidRPr="00B2571D">
        <w:rPr>
          <w:sz w:val="20"/>
          <w:szCs w:val="20"/>
        </w:rPr>
        <w:t xml:space="preserve">=0, </w:t>
      </w:r>
      <w:r w:rsidR="00B60984" w:rsidRPr="0092553B">
        <w:rPr>
          <w:i/>
          <w:sz w:val="20"/>
          <w:szCs w:val="20"/>
        </w:rPr>
        <w:t>C</w:t>
      </w:r>
      <w:r w:rsidR="00B60984" w:rsidRPr="00B2571D">
        <w:rPr>
          <w:sz w:val="20"/>
          <w:szCs w:val="20"/>
        </w:rPr>
        <w:t xml:space="preserve">=2, </w:t>
      </w:r>
      <w:r w:rsidR="00B60984" w:rsidRPr="0092553B">
        <w:rPr>
          <w:i/>
          <w:sz w:val="20"/>
          <w:szCs w:val="20"/>
        </w:rPr>
        <w:t>D</w:t>
      </w:r>
      <w:r w:rsidR="00B60984" w:rsidRPr="00B2571D">
        <w:rPr>
          <w:sz w:val="20"/>
          <w:szCs w:val="20"/>
        </w:rPr>
        <w:t>=</w:t>
      </w:r>
      <w:r w:rsidR="00B60984">
        <w:rPr>
          <w:sz w:val="20"/>
          <w:szCs w:val="20"/>
        </w:rPr>
        <w:t xml:space="preserve">9 e </w:t>
      </w:r>
      <w:r w:rsidR="00B60984" w:rsidRPr="0092553B">
        <w:rPr>
          <w:i/>
          <w:sz w:val="20"/>
          <w:szCs w:val="20"/>
        </w:rPr>
        <w:t>T</w:t>
      </w:r>
      <w:r w:rsidR="00B60984" w:rsidRPr="00B2571D">
        <w:rPr>
          <w:sz w:val="20"/>
          <w:szCs w:val="20"/>
        </w:rPr>
        <w:t>=10)</w:t>
      </w:r>
      <w:r w:rsidR="00B60984">
        <w:rPr>
          <w:sz w:val="20"/>
          <w:szCs w:val="20"/>
        </w:rPr>
        <w:t>.</w:t>
      </w:r>
    </w:p>
    <w:p w:rsidR="0004377C" w:rsidRDefault="0004377C" w:rsidP="00B60984">
      <w:pPr>
        <w:ind w:firstLine="0"/>
        <w:jc w:val="left"/>
        <w:rPr>
          <w:sz w:val="20"/>
          <w:szCs w:val="20"/>
        </w:rPr>
      </w:pPr>
    </w:p>
    <w:p w:rsidR="0004377C" w:rsidRPr="002E5068" w:rsidRDefault="0004377C" w:rsidP="0004377C">
      <w:pPr>
        <w:ind w:firstLine="0"/>
      </w:pPr>
      <w:r>
        <w:rPr>
          <w:sz w:val="20"/>
          <w:szCs w:val="20"/>
        </w:rPr>
        <w:tab/>
      </w:r>
      <w:r>
        <w:t xml:space="preserve">Conforme a figura 8, percebemos que a ideia de escalonamento com DM, é bem semelhante com RM, no entanto, a </w:t>
      </w:r>
      <w:r w:rsidR="002E5068">
        <w:t xml:space="preserve">principal diferença é na política de prioridades, neste exemplo de escalonamento com </w:t>
      </w:r>
      <w:proofErr w:type="gramStart"/>
      <w:r w:rsidR="002E5068">
        <w:t>3</w:t>
      </w:r>
      <w:proofErr w:type="gramEnd"/>
      <w:r w:rsidR="002E5068">
        <w:t xml:space="preserve"> </w:t>
      </w:r>
      <w:r w:rsidR="002E5068" w:rsidRPr="002E5068">
        <w:t xml:space="preserve">tarefas </w:t>
      </w:r>
      <w:r w:rsidR="002E5068" w:rsidRPr="002E5068">
        <w:rPr>
          <w:i/>
        </w:rPr>
        <w:t>t1</w:t>
      </w:r>
      <w:r w:rsidR="002E5068" w:rsidRPr="002E5068">
        <w:t xml:space="preserve"> (</w:t>
      </w:r>
      <w:r w:rsidR="002E5068" w:rsidRPr="002E5068">
        <w:rPr>
          <w:i/>
        </w:rPr>
        <w:t>r0</w:t>
      </w:r>
      <w:r w:rsidR="002E5068" w:rsidRPr="002E5068">
        <w:t xml:space="preserve">=0, </w:t>
      </w:r>
      <w:r w:rsidR="002E5068" w:rsidRPr="002E5068">
        <w:rPr>
          <w:i/>
        </w:rPr>
        <w:t>C</w:t>
      </w:r>
      <w:r w:rsidR="002E5068" w:rsidRPr="002E5068">
        <w:t xml:space="preserve">=3, </w:t>
      </w:r>
      <w:r w:rsidR="002E5068" w:rsidRPr="002E5068">
        <w:rPr>
          <w:i/>
        </w:rPr>
        <w:t>D</w:t>
      </w:r>
      <w:r w:rsidR="002E5068" w:rsidRPr="002E5068">
        <w:t xml:space="preserve">=7 e </w:t>
      </w:r>
      <w:r w:rsidR="002E5068" w:rsidRPr="002E5068">
        <w:rPr>
          <w:i/>
        </w:rPr>
        <w:t>T</w:t>
      </w:r>
      <w:r w:rsidR="002E5068" w:rsidRPr="002E5068">
        <w:t xml:space="preserve">=20), </w:t>
      </w:r>
      <w:r w:rsidR="002E5068" w:rsidRPr="002E5068">
        <w:rPr>
          <w:i/>
        </w:rPr>
        <w:t>t2</w:t>
      </w:r>
      <w:r w:rsidR="002E5068" w:rsidRPr="002E5068">
        <w:t xml:space="preserve"> (</w:t>
      </w:r>
      <w:r w:rsidR="002E5068" w:rsidRPr="002E5068">
        <w:rPr>
          <w:i/>
        </w:rPr>
        <w:t>r0</w:t>
      </w:r>
      <w:r w:rsidR="002E5068" w:rsidRPr="002E5068">
        <w:t xml:space="preserve">=0, </w:t>
      </w:r>
      <w:r w:rsidR="002E5068" w:rsidRPr="002E5068">
        <w:rPr>
          <w:i/>
        </w:rPr>
        <w:t>C</w:t>
      </w:r>
      <w:r w:rsidR="002E5068" w:rsidRPr="002E5068">
        <w:t xml:space="preserve">=2, </w:t>
      </w:r>
      <w:r w:rsidR="002E5068" w:rsidRPr="002E5068">
        <w:rPr>
          <w:i/>
        </w:rPr>
        <w:t>D</w:t>
      </w:r>
      <w:r w:rsidR="002E5068" w:rsidRPr="002E5068">
        <w:t xml:space="preserve">=4 e </w:t>
      </w:r>
      <w:r w:rsidR="002E5068" w:rsidRPr="002E5068">
        <w:rPr>
          <w:i/>
        </w:rPr>
        <w:t>T</w:t>
      </w:r>
      <w:r w:rsidR="002E5068" w:rsidRPr="002E5068">
        <w:t xml:space="preserve">= 5), </w:t>
      </w:r>
      <w:r w:rsidR="002E5068" w:rsidRPr="002E5068">
        <w:rPr>
          <w:i/>
        </w:rPr>
        <w:t>t3</w:t>
      </w:r>
      <w:r w:rsidR="002E5068" w:rsidRPr="002E5068">
        <w:t xml:space="preserve"> (</w:t>
      </w:r>
      <w:r w:rsidR="002E5068" w:rsidRPr="002E5068">
        <w:rPr>
          <w:i/>
        </w:rPr>
        <w:t>r0</w:t>
      </w:r>
      <w:r w:rsidR="002E5068" w:rsidRPr="002E5068">
        <w:t xml:space="preserve">=0, </w:t>
      </w:r>
      <w:r w:rsidR="002E5068" w:rsidRPr="002E5068">
        <w:rPr>
          <w:i/>
        </w:rPr>
        <w:t>C</w:t>
      </w:r>
      <w:r w:rsidR="002E5068" w:rsidRPr="002E5068">
        <w:t xml:space="preserve">=2, </w:t>
      </w:r>
      <w:r w:rsidR="002E5068" w:rsidRPr="002E5068">
        <w:rPr>
          <w:i/>
        </w:rPr>
        <w:t>D</w:t>
      </w:r>
      <w:r w:rsidR="002E5068" w:rsidRPr="002E5068">
        <w:t xml:space="preserve">=9 e </w:t>
      </w:r>
      <w:r w:rsidR="002E5068" w:rsidRPr="002E5068">
        <w:rPr>
          <w:i/>
        </w:rPr>
        <w:t>T</w:t>
      </w:r>
      <w:r w:rsidR="002E5068" w:rsidRPr="002E5068">
        <w:t>=10)</w:t>
      </w:r>
      <w:r w:rsidR="002E5068">
        <w:t xml:space="preserve">, no instante de tempo 0, as 3 tarefas estão prontas para execução, no entanto, a tarefa </w:t>
      </w:r>
      <w:r w:rsidR="002E5068" w:rsidRPr="002E5068">
        <w:rPr>
          <w:i/>
        </w:rPr>
        <w:t>t2</w:t>
      </w:r>
      <w:r w:rsidR="002E5068">
        <w:t xml:space="preserve"> é executada primeiramente por possuir menor </w:t>
      </w:r>
      <w:r w:rsidR="002E5068" w:rsidRPr="002E5068">
        <w:rPr>
          <w:i/>
        </w:rPr>
        <w:t>deadline</w:t>
      </w:r>
      <w:r w:rsidR="002E5068">
        <w:rPr>
          <w:i/>
        </w:rPr>
        <w:t xml:space="preserve">, </w:t>
      </w:r>
      <w:r w:rsidR="002E5068">
        <w:t xml:space="preserve">logo em seguida a tarefa </w:t>
      </w:r>
      <w:r w:rsidR="002E5068" w:rsidRPr="00ED7E08">
        <w:rPr>
          <w:i/>
        </w:rPr>
        <w:t>t1</w:t>
      </w:r>
      <w:r w:rsidR="002E5068">
        <w:t xml:space="preserve"> é executada. No instante de tempo </w:t>
      </w:r>
      <w:proofErr w:type="gramStart"/>
      <w:r w:rsidR="002E5068">
        <w:t>5</w:t>
      </w:r>
      <w:proofErr w:type="gramEnd"/>
      <w:r w:rsidR="002E5068">
        <w:t xml:space="preserve">, duas tarefas estão prontas para execução, </w:t>
      </w:r>
      <w:r w:rsidR="002E5068" w:rsidRPr="002E5068">
        <w:rPr>
          <w:i/>
        </w:rPr>
        <w:t xml:space="preserve">t2 </w:t>
      </w:r>
      <w:r w:rsidR="002E5068">
        <w:t xml:space="preserve">e </w:t>
      </w:r>
      <w:r w:rsidR="002E5068">
        <w:rPr>
          <w:i/>
        </w:rPr>
        <w:t xml:space="preserve">t3, t2 </w:t>
      </w:r>
      <w:r w:rsidR="002E5068">
        <w:t xml:space="preserve">é executada por possuir maior prioridade então, após ela, </w:t>
      </w:r>
      <w:r w:rsidR="002E5068" w:rsidRPr="00ED7E08">
        <w:rPr>
          <w:i/>
        </w:rPr>
        <w:t>t3</w:t>
      </w:r>
      <w:r w:rsidR="002E5068">
        <w:t xml:space="preserve"> é finalmente executada.</w:t>
      </w:r>
    </w:p>
    <w:p w:rsidR="00C20254" w:rsidRPr="00D6618A" w:rsidRDefault="00535E3E" w:rsidP="00B80A0E">
      <w:pPr>
        <w:pStyle w:val="Ttulo4"/>
      </w:pPr>
      <w:r>
        <w:t>4</w:t>
      </w:r>
      <w:r w:rsidR="00C20254" w:rsidRPr="00D6618A">
        <w:t>.</w:t>
      </w:r>
      <w:r w:rsidR="00B80A0E">
        <w:t>4.1.</w:t>
      </w:r>
      <w:r w:rsidR="00C20254" w:rsidRPr="00D6618A">
        <w:t xml:space="preserve">3 </w:t>
      </w:r>
      <w:proofErr w:type="spellStart"/>
      <w:r w:rsidR="00C20254" w:rsidRPr="00B80A0E">
        <w:rPr>
          <w:i/>
        </w:rPr>
        <w:t>Earliest</w:t>
      </w:r>
      <w:proofErr w:type="spellEnd"/>
      <w:r w:rsidR="00C20254" w:rsidRPr="00B80A0E">
        <w:rPr>
          <w:i/>
        </w:rPr>
        <w:t xml:space="preserve"> Deadline </w:t>
      </w:r>
      <w:proofErr w:type="spellStart"/>
      <w:r w:rsidR="00C20254" w:rsidRPr="00B80A0E">
        <w:rPr>
          <w:i/>
        </w:rPr>
        <w:t>First</w:t>
      </w:r>
      <w:proofErr w:type="spellEnd"/>
      <w:r w:rsidR="009071DA" w:rsidRPr="00B80A0E">
        <w:rPr>
          <w:i/>
        </w:rPr>
        <w:t xml:space="preserve"> </w:t>
      </w:r>
      <w:r w:rsidR="009071DA" w:rsidRPr="00D6618A">
        <w:t>(EDF)</w:t>
      </w:r>
    </w:p>
    <w:p w:rsidR="00451608" w:rsidRDefault="009071DA" w:rsidP="00451608">
      <w:r w:rsidRPr="009071DA">
        <w:t xml:space="preserve">Assim como o RM e o DM, o EDF é um algoritmo </w:t>
      </w:r>
      <w:proofErr w:type="spellStart"/>
      <w:r w:rsidRPr="009071DA">
        <w:t>preemptivo</w:t>
      </w:r>
      <w:proofErr w:type="spellEnd"/>
      <w:r w:rsidRPr="009071DA">
        <w:t>, din</w:t>
      </w:r>
      <w:r>
        <w:t xml:space="preserve">âmico, </w:t>
      </w:r>
      <w:proofErr w:type="gramStart"/>
      <w:r>
        <w:t>otimizado</w:t>
      </w:r>
      <w:proofErr w:type="gramEnd"/>
      <w:r>
        <w:t xml:space="preserve"> para sistemas </w:t>
      </w:r>
      <w:proofErr w:type="spellStart"/>
      <w:r>
        <w:t>monoprocessador</w:t>
      </w:r>
      <w:proofErr w:type="spellEnd"/>
      <w:r>
        <w:t xml:space="preserve"> e que se baseia em prioridades dinâmicas. Ele foi proposto em 1973 por Liu e </w:t>
      </w:r>
      <w:proofErr w:type="spellStart"/>
      <w:r>
        <w:t>Layland</w:t>
      </w:r>
      <w:proofErr w:type="spellEnd"/>
      <w:r>
        <w:t xml:space="preserve">, e diferente do RM que trabalha com prioridade baseada no período e </w:t>
      </w:r>
      <w:r w:rsidR="0007677A">
        <w:t>d</w:t>
      </w:r>
      <w:r>
        <w:t xml:space="preserve">o </w:t>
      </w:r>
      <w:r w:rsidR="0007677A">
        <w:t>DM</w:t>
      </w:r>
      <w:r>
        <w:t xml:space="preserve"> que trabalha com prioridades baseadas no </w:t>
      </w:r>
      <w:r w:rsidRPr="009071DA">
        <w:rPr>
          <w:i/>
        </w:rPr>
        <w:t>deadline</w:t>
      </w:r>
      <w:r w:rsidRPr="009071DA">
        <w:t>,</w:t>
      </w:r>
      <w:r>
        <w:t xml:space="preserve"> o EDF utiliza suas </w:t>
      </w:r>
      <w:r>
        <w:lastRenderedPageBreak/>
        <w:t xml:space="preserve">prioridades baseadas no </w:t>
      </w:r>
      <w:r w:rsidRPr="009071DA">
        <w:rPr>
          <w:i/>
        </w:rPr>
        <w:t>deadline</w:t>
      </w:r>
      <w:r>
        <w:t xml:space="preserve"> absoluto das tarefas a serem executadas, essas prioridades são modificadas durante o tempo de execução.</w:t>
      </w:r>
      <w:r w:rsidR="00451608">
        <w:t xml:space="preserve"> A tarefa pendente de execução que possuir a sua meta temporal mais próxima de ser alcançada recebe maior prioridade.</w:t>
      </w:r>
    </w:p>
    <w:p w:rsidR="00DF1A40" w:rsidRDefault="00D86560" w:rsidP="00D86560">
      <w:pPr>
        <w:ind w:firstLine="0"/>
      </w:pPr>
      <w:r>
        <w:tab/>
      </w:r>
    </w:p>
    <w:p w:rsidR="00D86560" w:rsidRDefault="00D86560" w:rsidP="00DF1A40">
      <w:pPr>
        <w:ind w:firstLine="708"/>
      </w:pPr>
      <w:r>
        <w:t xml:space="preserve">Para sabermos se é possível a operação de escalonamento com o algoritmo EDF possuímos um teste de </w:t>
      </w:r>
      <w:proofErr w:type="spellStart"/>
      <w:r>
        <w:t>escalonabilidade</w:t>
      </w:r>
      <w:proofErr w:type="spellEnd"/>
      <w:r>
        <w:t xml:space="preserve"> feito pelo cálculo:</w:t>
      </w:r>
    </w:p>
    <w:p w:rsidR="00DF1A40" w:rsidRDefault="00DF1A40" w:rsidP="00D86560">
      <w:pPr>
        <w:ind w:firstLine="0"/>
      </w:pPr>
    </w:p>
    <w:p w:rsidR="00D86560" w:rsidRPr="00DF1A40" w:rsidRDefault="009245F7" w:rsidP="00D86560">
      <w:pPr>
        <w:ind w:firstLine="0"/>
        <w:jc w:val="center"/>
      </w:pPr>
      <m:oMathPara>
        <m:oMath>
          <m:r>
            <w:rPr>
              <w:rFonts w:ascii="Cambria Math" w:hAnsi="Cambria Math"/>
            </w:rPr>
            <m:t xml:space="preserve"> U=</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f>
                <m:fPr>
                  <m:ctrlPr>
                    <w:rPr>
                      <w:rFonts w:ascii="Cambria Math" w:hAnsi="Cambria Math"/>
                      <w:i/>
                    </w:rPr>
                  </m:ctrlPr>
                </m:fPr>
                <m:num>
                  <m:r>
                    <w:rPr>
                      <w:rFonts w:ascii="Cambria Math" w:hAnsi="Cambria Math"/>
                    </w:rPr>
                    <m:t>Ci</m:t>
                  </m:r>
                </m:num>
                <m:den>
                  <m:r>
                    <w:rPr>
                      <w:rFonts w:ascii="Cambria Math" w:hAnsi="Cambria Math"/>
                    </w:rPr>
                    <m:t>Ti</m:t>
                  </m:r>
                </m:den>
              </m:f>
            </m:e>
          </m:nary>
          <m:r>
            <w:rPr>
              <w:rFonts w:ascii="Cambria Math" w:hAnsi="Cambria Math"/>
            </w:rPr>
            <m:t>≤1</m:t>
          </m:r>
        </m:oMath>
      </m:oMathPara>
    </w:p>
    <w:p w:rsidR="00DF1A40" w:rsidRPr="009245F7" w:rsidRDefault="00DF1A40" w:rsidP="00D86560">
      <w:pPr>
        <w:ind w:firstLine="0"/>
        <w:jc w:val="center"/>
      </w:pPr>
    </w:p>
    <w:p w:rsidR="00451608" w:rsidRDefault="009245F7" w:rsidP="009245F7">
      <w:pPr>
        <w:ind w:firstLine="0"/>
      </w:pPr>
      <w:r>
        <w:tab/>
        <w:t xml:space="preserve">Onde o conjunto de tarefas é </w:t>
      </w:r>
      <w:proofErr w:type="spellStart"/>
      <w:r>
        <w:t>escalonável</w:t>
      </w:r>
      <w:proofErr w:type="spellEnd"/>
      <w:r>
        <w:t xml:space="preserve"> desde que a utilização do processador não ultrapasse 100% (i.e., O valor </w:t>
      </w:r>
      <w:proofErr w:type="gramStart"/>
      <w:r>
        <w:t>1</w:t>
      </w:r>
      <w:proofErr w:type="gramEnd"/>
      <w:r>
        <w:t xml:space="preserve"> representa 100%).</w:t>
      </w:r>
    </w:p>
    <w:p w:rsidR="00DF1A40" w:rsidRDefault="007B58EA" w:rsidP="00DF1A40">
      <w:pPr>
        <w:ind w:firstLine="0"/>
        <w:jc w:val="center"/>
      </w:pPr>
      <w:r>
        <w:rPr>
          <w:noProof/>
        </w:rPr>
        <w:drawing>
          <wp:inline distT="0" distB="0" distL="0" distR="0">
            <wp:extent cx="5010003" cy="3098800"/>
            <wp:effectExtent l="0" t="0" r="635" b="635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16271" cy="3102677"/>
                    </a:xfrm>
                    <a:prstGeom prst="rect">
                      <a:avLst/>
                    </a:prstGeom>
                    <a:noFill/>
                    <a:ln>
                      <a:noFill/>
                    </a:ln>
                  </pic:spPr>
                </pic:pic>
              </a:graphicData>
            </a:graphic>
          </wp:inline>
        </w:drawing>
      </w:r>
    </w:p>
    <w:p w:rsidR="00DF1A40" w:rsidRDefault="00DF1A40" w:rsidP="00DF1A40">
      <w:pPr>
        <w:ind w:firstLine="0"/>
        <w:jc w:val="left"/>
        <w:rPr>
          <w:sz w:val="20"/>
          <w:szCs w:val="20"/>
        </w:rPr>
      </w:pPr>
      <w:r>
        <w:rPr>
          <w:sz w:val="20"/>
          <w:szCs w:val="20"/>
        </w:rPr>
        <w:tab/>
        <w:t>Figura 9: Exemplo de escalonamento com a técnica EDF</w:t>
      </w:r>
      <w:r w:rsidR="006731B6">
        <w:rPr>
          <w:sz w:val="20"/>
          <w:szCs w:val="20"/>
        </w:rPr>
        <w:t xml:space="preserve"> para um conjunto de</w:t>
      </w:r>
      <w:r>
        <w:rPr>
          <w:sz w:val="20"/>
          <w:szCs w:val="20"/>
        </w:rPr>
        <w:t xml:space="preserve"> tarefas </w:t>
      </w:r>
      <w:r w:rsidRPr="0092553B">
        <w:rPr>
          <w:i/>
          <w:sz w:val="20"/>
          <w:szCs w:val="20"/>
        </w:rPr>
        <w:t>t1</w:t>
      </w:r>
      <w:r w:rsidRPr="00B2571D">
        <w:rPr>
          <w:sz w:val="20"/>
          <w:szCs w:val="20"/>
        </w:rPr>
        <w:t xml:space="preserve"> (</w:t>
      </w:r>
      <w:r w:rsidRPr="0092553B">
        <w:rPr>
          <w:i/>
          <w:sz w:val="20"/>
          <w:szCs w:val="20"/>
        </w:rPr>
        <w:t>r0</w:t>
      </w:r>
      <w:r w:rsidRPr="00B2571D">
        <w:rPr>
          <w:sz w:val="20"/>
          <w:szCs w:val="20"/>
        </w:rPr>
        <w:t xml:space="preserve">=0, </w:t>
      </w:r>
      <w:r w:rsidRPr="0092553B">
        <w:rPr>
          <w:i/>
          <w:sz w:val="20"/>
          <w:szCs w:val="20"/>
        </w:rPr>
        <w:t>C</w:t>
      </w:r>
      <w:r w:rsidRPr="00B2571D">
        <w:rPr>
          <w:sz w:val="20"/>
          <w:szCs w:val="20"/>
        </w:rPr>
        <w:t xml:space="preserve">=3, </w:t>
      </w:r>
      <w:r w:rsidRPr="0092553B">
        <w:rPr>
          <w:i/>
          <w:sz w:val="20"/>
          <w:szCs w:val="20"/>
        </w:rPr>
        <w:t>D</w:t>
      </w:r>
      <w:r w:rsidRPr="00B2571D">
        <w:rPr>
          <w:sz w:val="20"/>
          <w:szCs w:val="20"/>
        </w:rPr>
        <w:t>=</w:t>
      </w:r>
      <w:r>
        <w:rPr>
          <w:sz w:val="20"/>
          <w:szCs w:val="20"/>
        </w:rPr>
        <w:t xml:space="preserve">7 e </w:t>
      </w:r>
      <w:r w:rsidRPr="0092553B">
        <w:rPr>
          <w:i/>
          <w:sz w:val="20"/>
          <w:szCs w:val="20"/>
        </w:rPr>
        <w:t>T</w:t>
      </w:r>
      <w:r w:rsidRPr="00B2571D">
        <w:rPr>
          <w:sz w:val="20"/>
          <w:szCs w:val="20"/>
        </w:rPr>
        <w:t xml:space="preserve">=20), </w:t>
      </w:r>
      <w:r w:rsidRPr="0092553B">
        <w:rPr>
          <w:i/>
          <w:sz w:val="20"/>
          <w:szCs w:val="20"/>
        </w:rPr>
        <w:t>t2</w:t>
      </w:r>
      <w:r>
        <w:rPr>
          <w:sz w:val="20"/>
          <w:szCs w:val="20"/>
        </w:rPr>
        <w:t xml:space="preserve"> </w:t>
      </w:r>
      <w:r w:rsidRPr="00B2571D">
        <w:rPr>
          <w:sz w:val="20"/>
          <w:szCs w:val="20"/>
        </w:rPr>
        <w:t>(</w:t>
      </w:r>
      <w:r w:rsidRPr="0092553B">
        <w:rPr>
          <w:i/>
          <w:sz w:val="20"/>
          <w:szCs w:val="20"/>
        </w:rPr>
        <w:t>r0</w:t>
      </w:r>
      <w:r w:rsidRPr="00B2571D">
        <w:rPr>
          <w:sz w:val="20"/>
          <w:szCs w:val="20"/>
        </w:rPr>
        <w:t xml:space="preserve">=0, </w:t>
      </w:r>
      <w:r w:rsidRPr="0092553B">
        <w:rPr>
          <w:i/>
          <w:sz w:val="20"/>
          <w:szCs w:val="20"/>
        </w:rPr>
        <w:t>C</w:t>
      </w:r>
      <w:r w:rsidRPr="00B2571D">
        <w:rPr>
          <w:sz w:val="20"/>
          <w:szCs w:val="20"/>
        </w:rPr>
        <w:t xml:space="preserve">=2, </w:t>
      </w:r>
      <w:r w:rsidRPr="0092553B">
        <w:rPr>
          <w:i/>
          <w:sz w:val="20"/>
          <w:szCs w:val="20"/>
        </w:rPr>
        <w:t>D</w:t>
      </w:r>
      <w:r w:rsidRPr="00B2571D">
        <w:rPr>
          <w:sz w:val="20"/>
          <w:szCs w:val="20"/>
        </w:rPr>
        <w:t>=</w:t>
      </w:r>
      <w:r>
        <w:rPr>
          <w:sz w:val="20"/>
          <w:szCs w:val="20"/>
        </w:rPr>
        <w:t xml:space="preserve">4 e </w:t>
      </w:r>
      <w:r w:rsidRPr="0092553B">
        <w:rPr>
          <w:i/>
          <w:sz w:val="20"/>
          <w:szCs w:val="20"/>
        </w:rPr>
        <w:t>T</w:t>
      </w:r>
      <w:r w:rsidRPr="00B2571D">
        <w:rPr>
          <w:sz w:val="20"/>
          <w:szCs w:val="20"/>
        </w:rPr>
        <w:t xml:space="preserve">= 5), </w:t>
      </w:r>
      <w:r w:rsidRPr="0092553B">
        <w:rPr>
          <w:i/>
          <w:sz w:val="20"/>
          <w:szCs w:val="20"/>
        </w:rPr>
        <w:t>t3</w:t>
      </w:r>
      <w:r>
        <w:rPr>
          <w:sz w:val="20"/>
          <w:szCs w:val="20"/>
        </w:rPr>
        <w:t xml:space="preserve"> </w:t>
      </w:r>
      <w:r w:rsidRPr="00B2571D">
        <w:rPr>
          <w:sz w:val="20"/>
          <w:szCs w:val="20"/>
        </w:rPr>
        <w:t>(</w:t>
      </w:r>
      <w:r w:rsidRPr="0092553B">
        <w:rPr>
          <w:i/>
          <w:sz w:val="20"/>
          <w:szCs w:val="20"/>
        </w:rPr>
        <w:t>r0</w:t>
      </w:r>
      <w:r w:rsidRPr="00B2571D">
        <w:rPr>
          <w:sz w:val="20"/>
          <w:szCs w:val="20"/>
        </w:rPr>
        <w:t xml:space="preserve">=0, </w:t>
      </w:r>
      <w:r w:rsidRPr="0092553B">
        <w:rPr>
          <w:i/>
          <w:sz w:val="20"/>
          <w:szCs w:val="20"/>
        </w:rPr>
        <w:t>C</w:t>
      </w:r>
      <w:r w:rsidRPr="00B2571D">
        <w:rPr>
          <w:sz w:val="20"/>
          <w:szCs w:val="20"/>
        </w:rPr>
        <w:t xml:space="preserve">=2, </w:t>
      </w:r>
      <w:r w:rsidRPr="0092553B">
        <w:rPr>
          <w:i/>
          <w:sz w:val="20"/>
          <w:szCs w:val="20"/>
        </w:rPr>
        <w:t>D</w:t>
      </w:r>
      <w:r w:rsidRPr="00B2571D">
        <w:rPr>
          <w:sz w:val="20"/>
          <w:szCs w:val="20"/>
        </w:rPr>
        <w:t>=</w:t>
      </w:r>
      <w:r>
        <w:rPr>
          <w:sz w:val="20"/>
          <w:szCs w:val="20"/>
        </w:rPr>
        <w:t xml:space="preserve">9 e </w:t>
      </w:r>
      <w:r w:rsidRPr="0092553B">
        <w:rPr>
          <w:i/>
          <w:sz w:val="20"/>
          <w:szCs w:val="20"/>
        </w:rPr>
        <w:t>T</w:t>
      </w:r>
      <w:r w:rsidRPr="00B2571D">
        <w:rPr>
          <w:sz w:val="20"/>
          <w:szCs w:val="20"/>
        </w:rPr>
        <w:t>=10)</w:t>
      </w:r>
      <w:r>
        <w:rPr>
          <w:sz w:val="20"/>
          <w:szCs w:val="20"/>
        </w:rPr>
        <w:t>.</w:t>
      </w:r>
      <w:r w:rsidRPr="00DF1A40">
        <w:rPr>
          <w:sz w:val="20"/>
          <w:szCs w:val="20"/>
        </w:rPr>
        <w:t xml:space="preserve"> </w:t>
      </w:r>
      <w:r>
        <w:rPr>
          <w:sz w:val="20"/>
          <w:szCs w:val="20"/>
        </w:rPr>
        <w:tab/>
      </w:r>
    </w:p>
    <w:p w:rsidR="00600E8C" w:rsidRDefault="00600E8C" w:rsidP="00DF1A40">
      <w:pPr>
        <w:ind w:firstLine="0"/>
        <w:jc w:val="left"/>
        <w:rPr>
          <w:sz w:val="20"/>
          <w:szCs w:val="20"/>
        </w:rPr>
      </w:pPr>
    </w:p>
    <w:p w:rsidR="00600E8C" w:rsidRPr="00600E8C" w:rsidRDefault="00600E8C" w:rsidP="00600E8C">
      <w:pPr>
        <w:ind w:firstLine="0"/>
      </w:pPr>
      <w:r>
        <w:rPr>
          <w:sz w:val="20"/>
          <w:szCs w:val="20"/>
        </w:rPr>
        <w:tab/>
      </w:r>
      <w:r>
        <w:t xml:space="preserve">Na Figura 9, temos um escalonamento utilizando EDF para o mesmo conjunto de tarefas utilizados na Figura 8, e diferente do DM, a prioridade é dada a tarefa com o menor deadline absoluto, ou seja, a que tem sua meta temporal mais próxima de ser alcançada. No instante </w:t>
      </w:r>
      <w:proofErr w:type="gramStart"/>
      <w:r>
        <w:t>0</w:t>
      </w:r>
      <w:proofErr w:type="gramEnd"/>
      <w:r>
        <w:t xml:space="preserve">, as 3 tarefas estão prontas para serem executadas, no entanto, </w:t>
      </w:r>
      <w:r w:rsidRPr="00600E8C">
        <w:rPr>
          <w:i/>
        </w:rPr>
        <w:t>t2</w:t>
      </w:r>
      <w:r>
        <w:rPr>
          <w:i/>
        </w:rPr>
        <w:t xml:space="preserve"> </w:t>
      </w:r>
      <w:r>
        <w:t xml:space="preserve">tem prioridade, por ter sua meta temporal mais próxima (i.e., instante de tempo 4), após </w:t>
      </w:r>
      <w:r w:rsidRPr="00600E8C">
        <w:rPr>
          <w:i/>
        </w:rPr>
        <w:t>t2</w:t>
      </w:r>
      <w:r>
        <w:rPr>
          <w:i/>
        </w:rPr>
        <w:t xml:space="preserve">, </w:t>
      </w:r>
      <w:r w:rsidRPr="00600E8C">
        <w:rPr>
          <w:i/>
        </w:rPr>
        <w:t>t1</w:t>
      </w:r>
      <w:r>
        <w:t xml:space="preserve"> </w:t>
      </w:r>
      <w:r w:rsidR="009D7ADC">
        <w:t>é executada devido aos mesmos critérios (i.e., meta temporal no instante de tempo 7 contra instante de tempo 8 da tarefa t3) e assim sucessivamente.</w:t>
      </w:r>
    </w:p>
    <w:p w:rsidR="00C20254" w:rsidRDefault="00535E3E" w:rsidP="00B80A0E">
      <w:pPr>
        <w:pStyle w:val="Ttulo4"/>
      </w:pPr>
      <w:r>
        <w:lastRenderedPageBreak/>
        <w:t>4</w:t>
      </w:r>
      <w:r w:rsidR="00B80A0E">
        <w:t>.4.1.4</w:t>
      </w:r>
      <w:r w:rsidR="00C20254" w:rsidRPr="009071DA">
        <w:t xml:space="preserve"> </w:t>
      </w:r>
      <w:proofErr w:type="gramStart"/>
      <w:r w:rsidR="00C20254" w:rsidRPr="00B80A0E">
        <w:rPr>
          <w:i/>
        </w:rPr>
        <w:t>Round</w:t>
      </w:r>
      <w:proofErr w:type="gramEnd"/>
      <w:r w:rsidR="00C20254" w:rsidRPr="00B80A0E">
        <w:rPr>
          <w:i/>
        </w:rPr>
        <w:t xml:space="preserve"> Robin</w:t>
      </w:r>
    </w:p>
    <w:p w:rsidR="00D252B4" w:rsidRDefault="00C03477" w:rsidP="00D252B4">
      <w:r>
        <w:t xml:space="preserve">O algoritmo </w:t>
      </w:r>
      <w:proofErr w:type="gramStart"/>
      <w:r w:rsidRPr="00C03477">
        <w:rPr>
          <w:i/>
        </w:rPr>
        <w:t>Round</w:t>
      </w:r>
      <w:proofErr w:type="gramEnd"/>
      <w:r w:rsidRPr="00C03477">
        <w:rPr>
          <w:i/>
        </w:rPr>
        <w:t xml:space="preserve"> Robin</w:t>
      </w:r>
      <w:r>
        <w:rPr>
          <w:i/>
        </w:rPr>
        <w:t xml:space="preserve"> </w:t>
      </w:r>
      <w:r>
        <w:t>diferente dos algoritmos apresentados anteriormente não aplica uma política de prioridades</w:t>
      </w:r>
      <w:r w:rsidR="00101D81">
        <w:t>,</w:t>
      </w:r>
      <w:r>
        <w:t xml:space="preserve"> o que torna fácil a sua implementação</w:t>
      </w:r>
      <w:r w:rsidR="00101D81">
        <w:t>,</w:t>
      </w:r>
      <w:r>
        <w:t xml:space="preserve"> </w:t>
      </w:r>
      <w:r w:rsidR="00101D81">
        <w:t>no entanto, lhe faz não recomendável para sistemas de tempo real crítico.</w:t>
      </w:r>
    </w:p>
    <w:p w:rsidR="00101D81" w:rsidRDefault="00101D81" w:rsidP="00D252B4">
      <w:r>
        <w:t>Sua ideia básica é a disponibilização de fatias de tempo (i.e., Definidas pelo projetista durante a criação do projeto) no qual as tarefas serão executadas, ou seja, o processador é alocado para cada tarefa no tempo definido. Caso a tarefa ainda não tenha sido executada por completo, ela aguarda a próxima alocação do processador para sua execução. Caso a tarefa termine a sua execução antes da fatia de tempo o processador é liberado e uma nova tarefa é processada.</w:t>
      </w:r>
    </w:p>
    <w:p w:rsidR="00101D81" w:rsidRDefault="00101D81" w:rsidP="00D252B4"/>
    <w:p w:rsidR="00101D81" w:rsidRDefault="00A55869" w:rsidP="00101D81">
      <w:pPr>
        <w:ind w:firstLine="0"/>
        <w:jc w:val="center"/>
      </w:pPr>
      <w:r>
        <w:rPr>
          <w:noProof/>
        </w:rPr>
        <w:drawing>
          <wp:inline distT="0" distB="0" distL="0" distR="0">
            <wp:extent cx="5753100" cy="2047875"/>
            <wp:effectExtent l="0" t="0" r="0" b="952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53100" cy="2047875"/>
                    </a:xfrm>
                    <a:prstGeom prst="rect">
                      <a:avLst/>
                    </a:prstGeom>
                    <a:noFill/>
                    <a:ln>
                      <a:noFill/>
                    </a:ln>
                  </pic:spPr>
                </pic:pic>
              </a:graphicData>
            </a:graphic>
          </wp:inline>
        </w:drawing>
      </w:r>
    </w:p>
    <w:p w:rsidR="00101D81" w:rsidRPr="00101D81" w:rsidRDefault="00101D81" w:rsidP="00D252B4">
      <w:pPr>
        <w:rPr>
          <w:sz w:val="20"/>
          <w:szCs w:val="20"/>
        </w:rPr>
      </w:pPr>
      <w:r>
        <w:rPr>
          <w:sz w:val="20"/>
          <w:szCs w:val="20"/>
        </w:rPr>
        <w:t xml:space="preserve">Figura 10: Exemplo de escalonamento com a técnica </w:t>
      </w:r>
      <w:proofErr w:type="gramStart"/>
      <w:r w:rsidR="007503CD" w:rsidRPr="00D829BC">
        <w:rPr>
          <w:i/>
          <w:sz w:val="20"/>
          <w:szCs w:val="20"/>
        </w:rPr>
        <w:t>Round</w:t>
      </w:r>
      <w:proofErr w:type="gramEnd"/>
      <w:r w:rsidR="007503CD" w:rsidRPr="00D829BC">
        <w:rPr>
          <w:i/>
          <w:sz w:val="20"/>
          <w:szCs w:val="20"/>
        </w:rPr>
        <w:t xml:space="preserve"> Robin</w:t>
      </w:r>
      <w:r>
        <w:rPr>
          <w:sz w:val="20"/>
          <w:szCs w:val="20"/>
        </w:rPr>
        <w:t xml:space="preserve"> para um conjunto de </w:t>
      </w:r>
      <w:r w:rsidR="007503CD">
        <w:rPr>
          <w:sz w:val="20"/>
          <w:szCs w:val="20"/>
        </w:rPr>
        <w:t xml:space="preserve">tarefas </w:t>
      </w:r>
      <w:r w:rsidR="007503CD">
        <w:rPr>
          <w:i/>
          <w:sz w:val="20"/>
          <w:szCs w:val="20"/>
        </w:rPr>
        <w:t>A</w:t>
      </w:r>
      <w:r w:rsidR="007503CD" w:rsidRPr="00B2571D">
        <w:rPr>
          <w:sz w:val="20"/>
          <w:szCs w:val="20"/>
        </w:rPr>
        <w:t xml:space="preserve"> (</w:t>
      </w:r>
      <w:r w:rsidR="007503CD" w:rsidRPr="0092553B">
        <w:rPr>
          <w:i/>
          <w:sz w:val="20"/>
          <w:szCs w:val="20"/>
        </w:rPr>
        <w:t>r0</w:t>
      </w:r>
      <w:r w:rsidR="007503CD" w:rsidRPr="00B2571D">
        <w:rPr>
          <w:sz w:val="20"/>
          <w:szCs w:val="20"/>
        </w:rPr>
        <w:t xml:space="preserve">=0, </w:t>
      </w:r>
      <w:r w:rsidR="007503CD" w:rsidRPr="0092553B">
        <w:rPr>
          <w:i/>
          <w:sz w:val="20"/>
          <w:szCs w:val="20"/>
        </w:rPr>
        <w:t>C</w:t>
      </w:r>
      <w:r w:rsidR="007503CD" w:rsidRPr="00B2571D">
        <w:rPr>
          <w:sz w:val="20"/>
          <w:szCs w:val="20"/>
        </w:rPr>
        <w:t>=</w:t>
      </w:r>
      <w:r w:rsidR="007503CD">
        <w:rPr>
          <w:sz w:val="20"/>
          <w:szCs w:val="20"/>
        </w:rPr>
        <w:t>25</w:t>
      </w:r>
      <w:r w:rsidR="007503CD" w:rsidRPr="00B2571D">
        <w:rPr>
          <w:sz w:val="20"/>
          <w:szCs w:val="20"/>
        </w:rPr>
        <w:t xml:space="preserve">, </w:t>
      </w:r>
      <w:r w:rsidR="007503CD" w:rsidRPr="0092553B">
        <w:rPr>
          <w:i/>
          <w:sz w:val="20"/>
          <w:szCs w:val="20"/>
        </w:rPr>
        <w:t>D</w:t>
      </w:r>
      <w:r w:rsidR="007503CD">
        <w:rPr>
          <w:sz w:val="20"/>
          <w:szCs w:val="20"/>
        </w:rPr>
        <w:t>=</w:t>
      </w:r>
      <w:r w:rsidR="007503CD" w:rsidRPr="0092553B">
        <w:rPr>
          <w:i/>
          <w:sz w:val="20"/>
          <w:szCs w:val="20"/>
        </w:rPr>
        <w:t>T</w:t>
      </w:r>
      <w:r w:rsidR="007503CD" w:rsidRPr="00B2571D">
        <w:rPr>
          <w:sz w:val="20"/>
          <w:szCs w:val="20"/>
        </w:rPr>
        <w:t>=</w:t>
      </w:r>
      <w:r w:rsidR="007503CD">
        <w:rPr>
          <w:sz w:val="20"/>
          <w:szCs w:val="20"/>
        </w:rPr>
        <w:t>100</w:t>
      </w:r>
      <w:r w:rsidR="007503CD" w:rsidRPr="00B2571D">
        <w:rPr>
          <w:sz w:val="20"/>
          <w:szCs w:val="20"/>
        </w:rPr>
        <w:t xml:space="preserve">), </w:t>
      </w:r>
      <w:r w:rsidR="007503CD">
        <w:rPr>
          <w:i/>
          <w:sz w:val="20"/>
          <w:szCs w:val="20"/>
        </w:rPr>
        <w:t>B</w:t>
      </w:r>
      <w:r w:rsidR="007503CD">
        <w:rPr>
          <w:sz w:val="20"/>
          <w:szCs w:val="20"/>
        </w:rPr>
        <w:t xml:space="preserve"> </w:t>
      </w:r>
      <w:r w:rsidR="007503CD" w:rsidRPr="00B2571D">
        <w:rPr>
          <w:sz w:val="20"/>
          <w:szCs w:val="20"/>
        </w:rPr>
        <w:t>(</w:t>
      </w:r>
      <w:r w:rsidR="007503CD" w:rsidRPr="0092553B">
        <w:rPr>
          <w:i/>
          <w:sz w:val="20"/>
          <w:szCs w:val="20"/>
        </w:rPr>
        <w:t>r0</w:t>
      </w:r>
      <w:r w:rsidR="007503CD" w:rsidRPr="00B2571D">
        <w:rPr>
          <w:sz w:val="20"/>
          <w:szCs w:val="20"/>
        </w:rPr>
        <w:t xml:space="preserve">=0, </w:t>
      </w:r>
      <w:r w:rsidR="007503CD" w:rsidRPr="0092553B">
        <w:rPr>
          <w:i/>
          <w:sz w:val="20"/>
          <w:szCs w:val="20"/>
        </w:rPr>
        <w:t>C</w:t>
      </w:r>
      <w:r w:rsidR="007503CD" w:rsidRPr="00B2571D">
        <w:rPr>
          <w:sz w:val="20"/>
          <w:szCs w:val="20"/>
        </w:rPr>
        <w:t>=2</w:t>
      </w:r>
      <w:r w:rsidR="007503CD">
        <w:rPr>
          <w:sz w:val="20"/>
          <w:szCs w:val="20"/>
        </w:rPr>
        <w:t>0</w:t>
      </w:r>
      <w:r w:rsidR="007503CD" w:rsidRPr="00B2571D">
        <w:rPr>
          <w:sz w:val="20"/>
          <w:szCs w:val="20"/>
        </w:rPr>
        <w:t xml:space="preserve">, </w:t>
      </w:r>
      <w:r w:rsidR="007503CD" w:rsidRPr="0092553B">
        <w:rPr>
          <w:i/>
          <w:sz w:val="20"/>
          <w:szCs w:val="20"/>
        </w:rPr>
        <w:t>D</w:t>
      </w:r>
      <w:r w:rsidR="007503CD" w:rsidRPr="00B2571D">
        <w:rPr>
          <w:sz w:val="20"/>
          <w:szCs w:val="20"/>
        </w:rPr>
        <w:t>=</w:t>
      </w:r>
      <w:r w:rsidR="007503CD" w:rsidRPr="0092553B">
        <w:rPr>
          <w:i/>
          <w:sz w:val="20"/>
          <w:szCs w:val="20"/>
        </w:rPr>
        <w:t>T</w:t>
      </w:r>
      <w:r w:rsidR="007503CD" w:rsidRPr="00B2571D">
        <w:rPr>
          <w:sz w:val="20"/>
          <w:szCs w:val="20"/>
        </w:rPr>
        <w:t xml:space="preserve">= </w:t>
      </w:r>
      <w:r w:rsidR="007503CD">
        <w:rPr>
          <w:sz w:val="20"/>
          <w:szCs w:val="20"/>
        </w:rPr>
        <w:t>80</w:t>
      </w:r>
      <w:r w:rsidR="007503CD" w:rsidRPr="00B2571D">
        <w:rPr>
          <w:sz w:val="20"/>
          <w:szCs w:val="20"/>
        </w:rPr>
        <w:t xml:space="preserve">), </w:t>
      </w:r>
      <w:r w:rsidR="007503CD">
        <w:rPr>
          <w:i/>
          <w:sz w:val="20"/>
          <w:szCs w:val="20"/>
        </w:rPr>
        <w:t>C</w:t>
      </w:r>
      <w:r w:rsidR="007503CD">
        <w:rPr>
          <w:sz w:val="20"/>
          <w:szCs w:val="20"/>
        </w:rPr>
        <w:t xml:space="preserve"> </w:t>
      </w:r>
      <w:r w:rsidR="007503CD" w:rsidRPr="00B2571D">
        <w:rPr>
          <w:sz w:val="20"/>
          <w:szCs w:val="20"/>
        </w:rPr>
        <w:t>(</w:t>
      </w:r>
      <w:r w:rsidR="007503CD" w:rsidRPr="0092553B">
        <w:rPr>
          <w:i/>
          <w:sz w:val="20"/>
          <w:szCs w:val="20"/>
        </w:rPr>
        <w:t>r0</w:t>
      </w:r>
      <w:r w:rsidR="007503CD" w:rsidRPr="00B2571D">
        <w:rPr>
          <w:sz w:val="20"/>
          <w:szCs w:val="20"/>
        </w:rPr>
        <w:t xml:space="preserve">=0, </w:t>
      </w:r>
      <w:r w:rsidR="007503CD" w:rsidRPr="0092553B">
        <w:rPr>
          <w:i/>
          <w:sz w:val="20"/>
          <w:szCs w:val="20"/>
        </w:rPr>
        <w:t>C</w:t>
      </w:r>
      <w:r w:rsidR="007503CD" w:rsidRPr="00B2571D">
        <w:rPr>
          <w:sz w:val="20"/>
          <w:szCs w:val="20"/>
        </w:rPr>
        <w:t>=</w:t>
      </w:r>
      <w:r w:rsidR="007503CD">
        <w:rPr>
          <w:sz w:val="20"/>
          <w:szCs w:val="20"/>
        </w:rPr>
        <w:t>30</w:t>
      </w:r>
      <w:r w:rsidR="007503CD" w:rsidRPr="00B2571D">
        <w:rPr>
          <w:sz w:val="20"/>
          <w:szCs w:val="20"/>
        </w:rPr>
        <w:t xml:space="preserve">, </w:t>
      </w:r>
      <w:r w:rsidR="007503CD" w:rsidRPr="0092553B">
        <w:rPr>
          <w:i/>
          <w:sz w:val="20"/>
          <w:szCs w:val="20"/>
        </w:rPr>
        <w:t>D</w:t>
      </w:r>
      <w:r w:rsidR="007503CD" w:rsidRPr="00B2571D">
        <w:rPr>
          <w:sz w:val="20"/>
          <w:szCs w:val="20"/>
        </w:rPr>
        <w:t>=</w:t>
      </w:r>
      <w:r w:rsidR="007503CD" w:rsidRPr="0092553B">
        <w:rPr>
          <w:i/>
          <w:sz w:val="20"/>
          <w:szCs w:val="20"/>
        </w:rPr>
        <w:t>T</w:t>
      </w:r>
      <w:r w:rsidR="007503CD" w:rsidRPr="00B2571D">
        <w:rPr>
          <w:sz w:val="20"/>
          <w:szCs w:val="20"/>
        </w:rPr>
        <w:t>=</w:t>
      </w:r>
      <w:r w:rsidR="007503CD">
        <w:rPr>
          <w:sz w:val="20"/>
          <w:szCs w:val="20"/>
        </w:rPr>
        <w:t>100</w:t>
      </w:r>
      <w:r w:rsidR="007503CD" w:rsidRPr="00B2571D">
        <w:rPr>
          <w:sz w:val="20"/>
          <w:szCs w:val="20"/>
        </w:rPr>
        <w:t>)</w:t>
      </w:r>
      <w:r w:rsidR="007503CD">
        <w:rPr>
          <w:sz w:val="20"/>
          <w:szCs w:val="20"/>
        </w:rPr>
        <w:t>,</w:t>
      </w:r>
      <w:r w:rsidR="007503CD" w:rsidRPr="007503CD">
        <w:rPr>
          <w:i/>
          <w:sz w:val="20"/>
          <w:szCs w:val="20"/>
        </w:rPr>
        <w:t xml:space="preserve"> </w:t>
      </w:r>
      <w:r w:rsidR="007503CD">
        <w:rPr>
          <w:i/>
          <w:sz w:val="20"/>
          <w:szCs w:val="20"/>
        </w:rPr>
        <w:t xml:space="preserve">D </w:t>
      </w:r>
      <w:r w:rsidR="007503CD" w:rsidRPr="00B2571D">
        <w:rPr>
          <w:sz w:val="20"/>
          <w:szCs w:val="20"/>
        </w:rPr>
        <w:t>(</w:t>
      </w:r>
      <w:r w:rsidR="007503CD" w:rsidRPr="0092553B">
        <w:rPr>
          <w:i/>
          <w:sz w:val="20"/>
          <w:szCs w:val="20"/>
        </w:rPr>
        <w:t>r0</w:t>
      </w:r>
      <w:r w:rsidR="007503CD" w:rsidRPr="00B2571D">
        <w:rPr>
          <w:sz w:val="20"/>
          <w:szCs w:val="20"/>
        </w:rPr>
        <w:t xml:space="preserve">=0, </w:t>
      </w:r>
      <w:r w:rsidR="007503CD" w:rsidRPr="0092553B">
        <w:rPr>
          <w:i/>
          <w:sz w:val="20"/>
          <w:szCs w:val="20"/>
        </w:rPr>
        <w:t>C</w:t>
      </w:r>
      <w:r w:rsidR="007503CD" w:rsidRPr="00B2571D">
        <w:rPr>
          <w:sz w:val="20"/>
          <w:szCs w:val="20"/>
        </w:rPr>
        <w:t>=</w:t>
      </w:r>
      <w:r w:rsidR="007503CD">
        <w:rPr>
          <w:sz w:val="20"/>
          <w:szCs w:val="20"/>
        </w:rPr>
        <w:t>20</w:t>
      </w:r>
      <w:r w:rsidR="007503CD" w:rsidRPr="00B2571D">
        <w:rPr>
          <w:sz w:val="20"/>
          <w:szCs w:val="20"/>
        </w:rPr>
        <w:t xml:space="preserve">, </w:t>
      </w:r>
      <w:r w:rsidR="007503CD" w:rsidRPr="0092553B">
        <w:rPr>
          <w:i/>
          <w:sz w:val="20"/>
          <w:szCs w:val="20"/>
        </w:rPr>
        <w:t>D</w:t>
      </w:r>
      <w:r w:rsidR="007503CD" w:rsidRPr="00B2571D">
        <w:rPr>
          <w:sz w:val="20"/>
          <w:szCs w:val="20"/>
        </w:rPr>
        <w:t>=</w:t>
      </w:r>
      <w:r w:rsidR="007503CD" w:rsidRPr="0092553B">
        <w:rPr>
          <w:i/>
          <w:sz w:val="20"/>
          <w:szCs w:val="20"/>
        </w:rPr>
        <w:t>T</w:t>
      </w:r>
      <w:r w:rsidR="007503CD" w:rsidRPr="00B2571D">
        <w:rPr>
          <w:sz w:val="20"/>
          <w:szCs w:val="20"/>
        </w:rPr>
        <w:t>=</w:t>
      </w:r>
      <w:r w:rsidR="00B33BF9">
        <w:rPr>
          <w:sz w:val="20"/>
          <w:szCs w:val="20"/>
        </w:rPr>
        <w:t>80</w:t>
      </w:r>
      <w:r w:rsidR="007503CD" w:rsidRPr="00B2571D">
        <w:rPr>
          <w:sz w:val="20"/>
          <w:szCs w:val="20"/>
        </w:rPr>
        <w:t>)</w:t>
      </w:r>
      <w:r w:rsidR="007503CD">
        <w:rPr>
          <w:sz w:val="20"/>
          <w:szCs w:val="20"/>
        </w:rPr>
        <w:t>.</w:t>
      </w:r>
    </w:p>
    <w:p w:rsidR="00853723" w:rsidRDefault="00853723" w:rsidP="00D252B4">
      <w:pPr>
        <w:rPr>
          <w:sz w:val="20"/>
          <w:szCs w:val="20"/>
        </w:rPr>
      </w:pPr>
    </w:p>
    <w:p w:rsidR="00853723" w:rsidRPr="00853723" w:rsidRDefault="00853723" w:rsidP="00D252B4">
      <w:r>
        <w:t xml:space="preserve">Na figura 10, possuímos um escalonamento utilizando a técnica </w:t>
      </w:r>
      <w:proofErr w:type="gramStart"/>
      <w:r w:rsidRPr="00853723">
        <w:rPr>
          <w:i/>
        </w:rPr>
        <w:t>Round</w:t>
      </w:r>
      <w:proofErr w:type="gramEnd"/>
      <w:r w:rsidRPr="00853723">
        <w:rPr>
          <w:i/>
        </w:rPr>
        <w:t xml:space="preserve"> Robin</w:t>
      </w:r>
      <w:r>
        <w:rPr>
          <w:i/>
        </w:rPr>
        <w:t xml:space="preserve"> </w:t>
      </w:r>
      <w:r>
        <w:t xml:space="preserve">para o conjunto de tarefas </w:t>
      </w:r>
      <w:r w:rsidRPr="00853723">
        <w:rPr>
          <w:i/>
        </w:rPr>
        <w:t>A</w:t>
      </w:r>
      <w:r w:rsidRPr="00853723">
        <w:t xml:space="preserve"> (</w:t>
      </w:r>
      <w:r w:rsidRPr="00853723">
        <w:rPr>
          <w:i/>
        </w:rPr>
        <w:t>r0</w:t>
      </w:r>
      <w:r w:rsidRPr="00853723">
        <w:t xml:space="preserve">=0, </w:t>
      </w:r>
      <w:r w:rsidRPr="00853723">
        <w:rPr>
          <w:i/>
        </w:rPr>
        <w:t>C</w:t>
      </w:r>
      <w:r w:rsidRPr="00853723">
        <w:t xml:space="preserve">=25, </w:t>
      </w:r>
      <w:r w:rsidRPr="00853723">
        <w:rPr>
          <w:i/>
        </w:rPr>
        <w:t>D</w:t>
      </w:r>
      <w:r w:rsidRPr="00853723">
        <w:t>=</w:t>
      </w:r>
      <w:r w:rsidRPr="00853723">
        <w:rPr>
          <w:i/>
        </w:rPr>
        <w:t>T</w:t>
      </w:r>
      <w:r w:rsidRPr="00853723">
        <w:t xml:space="preserve">=100), </w:t>
      </w:r>
      <w:r w:rsidRPr="00853723">
        <w:rPr>
          <w:i/>
        </w:rPr>
        <w:t>B</w:t>
      </w:r>
      <w:r w:rsidRPr="00853723">
        <w:t xml:space="preserve"> (</w:t>
      </w:r>
      <w:r w:rsidRPr="00853723">
        <w:rPr>
          <w:i/>
        </w:rPr>
        <w:t>r0</w:t>
      </w:r>
      <w:r w:rsidRPr="00853723">
        <w:t xml:space="preserve">=0, </w:t>
      </w:r>
      <w:r w:rsidRPr="00853723">
        <w:rPr>
          <w:i/>
        </w:rPr>
        <w:t>C</w:t>
      </w:r>
      <w:r w:rsidRPr="00853723">
        <w:t xml:space="preserve">=20, </w:t>
      </w:r>
      <w:r w:rsidRPr="00853723">
        <w:rPr>
          <w:i/>
        </w:rPr>
        <w:t>D</w:t>
      </w:r>
      <w:r w:rsidRPr="00853723">
        <w:t>=</w:t>
      </w:r>
      <w:r w:rsidRPr="00853723">
        <w:rPr>
          <w:i/>
        </w:rPr>
        <w:t>T</w:t>
      </w:r>
      <w:r w:rsidRPr="00853723">
        <w:t xml:space="preserve">= 80), </w:t>
      </w:r>
      <w:r w:rsidRPr="00853723">
        <w:rPr>
          <w:i/>
        </w:rPr>
        <w:t>C</w:t>
      </w:r>
      <w:r w:rsidRPr="00853723">
        <w:t xml:space="preserve"> (</w:t>
      </w:r>
      <w:r w:rsidRPr="00853723">
        <w:rPr>
          <w:i/>
        </w:rPr>
        <w:t>r0</w:t>
      </w:r>
      <w:r w:rsidRPr="00853723">
        <w:t xml:space="preserve">=0, </w:t>
      </w:r>
      <w:r w:rsidRPr="00853723">
        <w:rPr>
          <w:i/>
        </w:rPr>
        <w:t>C</w:t>
      </w:r>
      <w:r w:rsidRPr="00853723">
        <w:t xml:space="preserve">=30, </w:t>
      </w:r>
      <w:r w:rsidRPr="00853723">
        <w:rPr>
          <w:i/>
        </w:rPr>
        <w:t>D</w:t>
      </w:r>
      <w:r w:rsidRPr="00853723">
        <w:t>=</w:t>
      </w:r>
      <w:r w:rsidRPr="00853723">
        <w:rPr>
          <w:i/>
        </w:rPr>
        <w:t>T</w:t>
      </w:r>
      <w:r w:rsidRPr="00853723">
        <w:t>=100),</w:t>
      </w:r>
      <w:r w:rsidRPr="00853723">
        <w:rPr>
          <w:i/>
        </w:rPr>
        <w:t xml:space="preserve"> D </w:t>
      </w:r>
      <w:r w:rsidRPr="00853723">
        <w:t>(</w:t>
      </w:r>
      <w:r w:rsidRPr="00853723">
        <w:rPr>
          <w:i/>
        </w:rPr>
        <w:t>r0</w:t>
      </w:r>
      <w:r w:rsidRPr="00853723">
        <w:t xml:space="preserve">=0, </w:t>
      </w:r>
      <w:r w:rsidRPr="00853723">
        <w:rPr>
          <w:i/>
        </w:rPr>
        <w:t>C</w:t>
      </w:r>
      <w:r w:rsidRPr="00853723">
        <w:t xml:space="preserve">=20, </w:t>
      </w:r>
      <w:r w:rsidRPr="00853723">
        <w:rPr>
          <w:i/>
        </w:rPr>
        <w:t>D</w:t>
      </w:r>
      <w:r w:rsidRPr="00853723">
        <w:t>=</w:t>
      </w:r>
      <w:r w:rsidRPr="00853723">
        <w:rPr>
          <w:i/>
        </w:rPr>
        <w:t>T</w:t>
      </w:r>
      <w:r w:rsidRPr="00853723">
        <w:t>=80)</w:t>
      </w:r>
      <w:r>
        <w:t>, e é confi</w:t>
      </w:r>
      <w:r w:rsidR="003B3C20">
        <w:t xml:space="preserve">gurado fatias de tempo de 10ms. Cada tarefa é executada dentro do período de tempo definido. Como destaque na figura temos a tarefa </w:t>
      </w:r>
      <w:proofErr w:type="gramStart"/>
      <w:r w:rsidR="003B3C20" w:rsidRPr="00AD0A13">
        <w:rPr>
          <w:i/>
        </w:rPr>
        <w:t>A</w:t>
      </w:r>
      <w:proofErr w:type="gramEnd"/>
      <w:r w:rsidR="003B3C20">
        <w:t xml:space="preserve"> no instante de tempo 80, ela executa por 5ms e é finalizada, liberando o processador para uma nova tarefa.</w:t>
      </w:r>
    </w:p>
    <w:p w:rsidR="00C20254" w:rsidRPr="00A82BE5" w:rsidRDefault="00535E3E" w:rsidP="00B80A0E">
      <w:pPr>
        <w:pStyle w:val="Ttulo4"/>
      </w:pPr>
      <w:r>
        <w:t>4</w:t>
      </w:r>
      <w:r w:rsidR="00C20254" w:rsidRPr="00101D81">
        <w:t>.</w:t>
      </w:r>
      <w:r w:rsidR="00B80A0E">
        <w:t>4</w:t>
      </w:r>
      <w:r w:rsidR="00C20254" w:rsidRPr="00101D81">
        <w:t>.</w:t>
      </w:r>
      <w:r w:rsidR="00B80A0E">
        <w:t>1.</w:t>
      </w:r>
      <w:r w:rsidR="00C20254" w:rsidRPr="00B80A0E">
        <w:t>5</w:t>
      </w:r>
      <w:r w:rsidR="00C20254" w:rsidRPr="00B80A0E">
        <w:rPr>
          <w:i/>
        </w:rPr>
        <w:t xml:space="preserve"> </w:t>
      </w:r>
      <w:proofErr w:type="spellStart"/>
      <w:r w:rsidR="00C20254" w:rsidRPr="00B80A0E">
        <w:rPr>
          <w:i/>
        </w:rPr>
        <w:t>Least</w:t>
      </w:r>
      <w:proofErr w:type="spellEnd"/>
      <w:r w:rsidR="00C20254" w:rsidRPr="00B80A0E">
        <w:rPr>
          <w:i/>
        </w:rPr>
        <w:t xml:space="preserve"> </w:t>
      </w:r>
      <w:proofErr w:type="spellStart"/>
      <w:r w:rsidR="00C20254" w:rsidRPr="00B80A0E">
        <w:rPr>
          <w:i/>
        </w:rPr>
        <w:t>Laxity</w:t>
      </w:r>
      <w:proofErr w:type="spellEnd"/>
      <w:r w:rsidR="00E81E3C">
        <w:t xml:space="preserve"> </w:t>
      </w:r>
      <w:r w:rsidR="00A82BE5">
        <w:t>(LL)</w:t>
      </w:r>
    </w:p>
    <w:p w:rsidR="00A82BE5" w:rsidRDefault="00E81E3C" w:rsidP="00B7182F">
      <w:r>
        <w:t xml:space="preserve">O algoritmo </w:t>
      </w:r>
      <w:proofErr w:type="spellStart"/>
      <w:r w:rsidRPr="00E81E3C">
        <w:rPr>
          <w:i/>
        </w:rPr>
        <w:t>Least</w:t>
      </w:r>
      <w:proofErr w:type="spellEnd"/>
      <w:r w:rsidRPr="00E81E3C">
        <w:rPr>
          <w:i/>
        </w:rPr>
        <w:t xml:space="preserve"> </w:t>
      </w:r>
      <w:proofErr w:type="spellStart"/>
      <w:r w:rsidRPr="00E81E3C">
        <w:rPr>
          <w:i/>
        </w:rPr>
        <w:t>Laxity</w:t>
      </w:r>
      <w:proofErr w:type="spellEnd"/>
      <w:r>
        <w:t xml:space="preserve"> trabalha com prioridades dinâmicas </w:t>
      </w:r>
      <w:r w:rsidR="00B7182F">
        <w:t xml:space="preserve">utilizando como critério o menor </w:t>
      </w:r>
      <w:proofErr w:type="spellStart"/>
      <w:r w:rsidR="00B7182F" w:rsidRPr="00B7182F">
        <w:rPr>
          <w:i/>
        </w:rPr>
        <w:t>laxity</w:t>
      </w:r>
      <w:proofErr w:type="spellEnd"/>
      <w:r w:rsidR="00B7182F">
        <w:rPr>
          <w:i/>
        </w:rPr>
        <w:t xml:space="preserve"> </w:t>
      </w:r>
      <w:r w:rsidR="00B7182F">
        <w:t xml:space="preserve">dentre as tarefas pendentes de execução, ou seja, o menor </w:t>
      </w:r>
      <w:proofErr w:type="spellStart"/>
      <w:r w:rsidR="00B7182F" w:rsidRPr="00B7182F">
        <w:rPr>
          <w:i/>
        </w:rPr>
        <w:t>laxity</w:t>
      </w:r>
      <w:proofErr w:type="spellEnd"/>
      <w:r w:rsidR="00B7182F">
        <w:t xml:space="preserve"> possui maior </w:t>
      </w:r>
      <w:r w:rsidR="00B7182F">
        <w:lastRenderedPageBreak/>
        <w:t>prioridade.</w:t>
      </w:r>
      <w:r w:rsidR="00A82BE5">
        <w:t xml:space="preserve"> O LL é bastante custoso computacionalmente, no entanto, </w:t>
      </w:r>
      <w:proofErr w:type="gramStart"/>
      <w:r w:rsidR="00A82BE5">
        <w:t>é</w:t>
      </w:r>
      <w:proofErr w:type="gramEnd"/>
      <w:r w:rsidR="00A82BE5">
        <w:t xml:space="preserve"> recomendável para sistemas de tempo real críticos.</w:t>
      </w:r>
    </w:p>
    <w:p w:rsidR="00B7182F" w:rsidRDefault="00B7182F" w:rsidP="00B7182F">
      <w:r>
        <w:t xml:space="preserve"> O </w:t>
      </w:r>
      <w:proofErr w:type="spellStart"/>
      <w:r w:rsidRPr="00B7182F">
        <w:rPr>
          <w:i/>
        </w:rPr>
        <w:t>laxity</w:t>
      </w:r>
      <w:proofErr w:type="spellEnd"/>
      <w:r>
        <w:rPr>
          <w:i/>
        </w:rPr>
        <w:t xml:space="preserve"> </w:t>
      </w:r>
      <w:r w:rsidR="007042C7">
        <w:t>é calculado em todos os instantes de tempo e é obtido para cada tarefa</w:t>
      </w:r>
      <w:r>
        <w:t xml:space="preserve"> pela equação: </w:t>
      </w:r>
    </w:p>
    <w:p w:rsidR="00B7182F" w:rsidRPr="007A26B4" w:rsidRDefault="00B7182F" w:rsidP="00B7182F">
      <m:oMathPara>
        <m:oMath>
          <m:r>
            <w:rPr>
              <w:rFonts w:ascii="Cambria Math" w:hAnsi="Cambria Math"/>
            </w:rPr>
            <m:t>L=D-S-E</m:t>
          </m:r>
        </m:oMath>
      </m:oMathPara>
    </w:p>
    <w:p w:rsidR="007A26B4" w:rsidRPr="00D06110" w:rsidRDefault="007A26B4" w:rsidP="00B7182F"/>
    <w:p w:rsidR="00D06110" w:rsidRPr="00D06110" w:rsidRDefault="00D06110" w:rsidP="00B7182F">
      <w:r>
        <w:t xml:space="preserve">Onde </w:t>
      </w:r>
      <w:r w:rsidRPr="00D06110">
        <w:t>(</w:t>
      </w:r>
      <w:r w:rsidRPr="00D06110">
        <w:rPr>
          <w:i/>
        </w:rPr>
        <w:t>D</w:t>
      </w:r>
      <w:r w:rsidRPr="00D06110">
        <w:t>)</w:t>
      </w:r>
      <w:r>
        <w:rPr>
          <w:i/>
        </w:rPr>
        <w:t xml:space="preserve"> </w:t>
      </w:r>
      <w:r>
        <w:t>é</w:t>
      </w:r>
      <w:r w:rsidR="003D4A00">
        <w:t xml:space="preserve"> o</w:t>
      </w:r>
      <w:r>
        <w:t xml:space="preserve"> deadline da tarefa, (</w:t>
      </w:r>
      <w:r w:rsidRPr="00D06110">
        <w:rPr>
          <w:i/>
        </w:rPr>
        <w:t>S</w:t>
      </w:r>
      <w:r w:rsidRPr="00D06110">
        <w:t>)</w:t>
      </w:r>
      <w:r>
        <w:rPr>
          <w:i/>
        </w:rPr>
        <w:t xml:space="preserve"> </w:t>
      </w:r>
      <w:r>
        <w:t>é o instante de tempo em que o algoritmo se encontra e (</w:t>
      </w:r>
      <w:r w:rsidRPr="00D06110">
        <w:rPr>
          <w:i/>
        </w:rPr>
        <w:t>E</w:t>
      </w:r>
      <w:r w:rsidRPr="00D06110">
        <w:t>)</w:t>
      </w:r>
      <w:r>
        <w:rPr>
          <w:i/>
        </w:rPr>
        <w:t xml:space="preserve"> </w:t>
      </w:r>
      <w:r>
        <w:t>é o tempo de computaç</w:t>
      </w:r>
      <w:r w:rsidR="003D4A00">
        <w:t xml:space="preserve">ão restante para conclusão da </w:t>
      </w:r>
      <w:r>
        <w:t>tarefa.</w:t>
      </w:r>
    </w:p>
    <w:p w:rsidR="00475F60" w:rsidRDefault="00A82BE5" w:rsidP="00A82BE5">
      <w:pPr>
        <w:ind w:firstLine="0"/>
      </w:pPr>
      <w:r>
        <w:tab/>
        <w:t>Para o exemplo da figura</w:t>
      </w:r>
      <w:r w:rsidR="00C878A5">
        <w:t xml:space="preserve"> 11, possuímos um conjunto de tarefas </w:t>
      </w:r>
      <w:r w:rsidR="00C878A5" w:rsidRPr="00475F60">
        <w:rPr>
          <w:i/>
        </w:rPr>
        <w:t xml:space="preserve">t1 </w:t>
      </w:r>
      <w:r w:rsidR="00C878A5" w:rsidRPr="00475F60">
        <w:t>(</w:t>
      </w:r>
      <w:r w:rsidR="00C878A5" w:rsidRPr="00475F60">
        <w:rPr>
          <w:i/>
        </w:rPr>
        <w:t>r0</w:t>
      </w:r>
      <w:r w:rsidR="00C878A5" w:rsidRPr="00475F60">
        <w:t xml:space="preserve">=0, </w:t>
      </w:r>
      <w:r w:rsidR="00C878A5" w:rsidRPr="00475F60">
        <w:rPr>
          <w:i/>
        </w:rPr>
        <w:t>C</w:t>
      </w:r>
      <w:r w:rsidR="00C878A5" w:rsidRPr="00475F60">
        <w:t xml:space="preserve">=3, </w:t>
      </w:r>
      <w:r w:rsidR="00C878A5" w:rsidRPr="00475F60">
        <w:rPr>
          <w:i/>
        </w:rPr>
        <w:t>D</w:t>
      </w:r>
      <w:r w:rsidR="00C878A5" w:rsidRPr="00475F60">
        <w:t xml:space="preserve">=7 e </w:t>
      </w:r>
      <w:r w:rsidR="00C878A5" w:rsidRPr="00475F60">
        <w:rPr>
          <w:i/>
        </w:rPr>
        <w:t>T</w:t>
      </w:r>
      <w:r w:rsidR="00C878A5" w:rsidRPr="00475F60">
        <w:t xml:space="preserve">=20), </w:t>
      </w:r>
      <w:r w:rsidR="00C878A5" w:rsidRPr="00475F60">
        <w:rPr>
          <w:i/>
        </w:rPr>
        <w:t>t2</w:t>
      </w:r>
      <w:r w:rsidR="00C878A5" w:rsidRPr="00475F60">
        <w:t xml:space="preserve"> (</w:t>
      </w:r>
      <w:r w:rsidR="00C878A5" w:rsidRPr="00475F60">
        <w:rPr>
          <w:i/>
        </w:rPr>
        <w:t>r0</w:t>
      </w:r>
      <w:r w:rsidR="00C878A5" w:rsidRPr="00475F60">
        <w:t xml:space="preserve">=0, </w:t>
      </w:r>
      <w:r w:rsidR="00C878A5" w:rsidRPr="00475F60">
        <w:rPr>
          <w:i/>
        </w:rPr>
        <w:t>C</w:t>
      </w:r>
      <w:r w:rsidR="00C878A5" w:rsidRPr="00475F60">
        <w:t xml:space="preserve">=2, </w:t>
      </w:r>
      <w:r w:rsidR="00C878A5" w:rsidRPr="00475F60">
        <w:rPr>
          <w:i/>
        </w:rPr>
        <w:t>D</w:t>
      </w:r>
      <w:r w:rsidR="00C878A5" w:rsidRPr="00475F60">
        <w:t xml:space="preserve">=4 e </w:t>
      </w:r>
      <w:r w:rsidR="00C878A5" w:rsidRPr="00475F60">
        <w:rPr>
          <w:i/>
        </w:rPr>
        <w:t>T</w:t>
      </w:r>
      <w:r w:rsidR="00C878A5" w:rsidRPr="00475F60">
        <w:t xml:space="preserve">=5), </w:t>
      </w:r>
      <w:r w:rsidR="00C878A5" w:rsidRPr="00475F60">
        <w:rPr>
          <w:i/>
        </w:rPr>
        <w:t>t3</w:t>
      </w:r>
      <w:r w:rsidR="00C878A5" w:rsidRPr="00475F60">
        <w:t xml:space="preserve"> (</w:t>
      </w:r>
      <w:r w:rsidR="00C878A5" w:rsidRPr="00475F60">
        <w:rPr>
          <w:i/>
        </w:rPr>
        <w:t>r0</w:t>
      </w:r>
      <w:r w:rsidR="00C878A5" w:rsidRPr="00475F60">
        <w:t xml:space="preserve">=0, </w:t>
      </w:r>
      <w:r w:rsidR="00C878A5" w:rsidRPr="00475F60">
        <w:rPr>
          <w:i/>
        </w:rPr>
        <w:t>C</w:t>
      </w:r>
      <w:r w:rsidR="00C878A5" w:rsidRPr="00475F60">
        <w:t xml:space="preserve">=1, </w:t>
      </w:r>
      <w:r w:rsidR="00C878A5" w:rsidRPr="00475F60">
        <w:rPr>
          <w:i/>
        </w:rPr>
        <w:t>D</w:t>
      </w:r>
      <w:r w:rsidR="00C878A5" w:rsidRPr="00475F60">
        <w:t xml:space="preserve">=8 e </w:t>
      </w:r>
      <w:r w:rsidR="00C878A5" w:rsidRPr="00475F60">
        <w:rPr>
          <w:i/>
        </w:rPr>
        <w:t>T</w:t>
      </w:r>
      <w:r w:rsidR="00C878A5" w:rsidRPr="00475F60">
        <w:t>=10)</w:t>
      </w:r>
      <w:r w:rsidR="00475F60">
        <w:t xml:space="preserve"> e calculando o </w:t>
      </w:r>
      <w:proofErr w:type="spellStart"/>
      <w:r w:rsidR="00475F60">
        <w:rPr>
          <w:i/>
        </w:rPr>
        <w:t>laxity</w:t>
      </w:r>
      <w:proofErr w:type="spellEnd"/>
      <w:r w:rsidR="00475F60">
        <w:t xml:space="preserve"> para as tarefas no instante </w:t>
      </w:r>
      <w:r w:rsidR="00475F60" w:rsidRPr="00475F60">
        <w:rPr>
          <w:i/>
        </w:rPr>
        <w:t>t=0</w:t>
      </w:r>
      <w:r w:rsidR="00475F60">
        <w:t>, podemos observar:</w:t>
      </w:r>
    </w:p>
    <w:p w:rsidR="00D06110" w:rsidRDefault="00D06110" w:rsidP="00A82BE5">
      <w:pPr>
        <w:ind w:firstLine="0"/>
      </w:pPr>
    </w:p>
    <w:p w:rsidR="00D06110" w:rsidRDefault="00D06110" w:rsidP="00A82BE5">
      <w:pPr>
        <w:ind w:firstLine="0"/>
      </w:pPr>
      <m:oMathPara>
        <m:oMath>
          <m:r>
            <w:rPr>
              <w:rFonts w:ascii="Cambria Math" w:hAnsi="Cambria Math"/>
            </w:rPr>
            <m:t>L</m:t>
          </m:r>
          <m:d>
            <m:dPr>
              <m:ctrlPr>
                <w:rPr>
                  <w:rFonts w:ascii="Cambria Math" w:hAnsi="Cambria Math"/>
                  <w:i/>
                </w:rPr>
              </m:ctrlPr>
            </m:dPr>
            <m:e>
              <m:r>
                <w:rPr>
                  <w:rFonts w:ascii="Cambria Math" w:hAnsi="Cambria Math"/>
                </w:rPr>
                <m:t>t1</m:t>
              </m:r>
            </m:e>
          </m:d>
          <m:r>
            <w:rPr>
              <w:rFonts w:ascii="Cambria Math" w:hAnsi="Cambria Math"/>
            </w:rPr>
            <m:t>=7-0-3=4;    L</m:t>
          </m:r>
          <m:d>
            <m:dPr>
              <m:ctrlPr>
                <w:rPr>
                  <w:rFonts w:ascii="Cambria Math" w:hAnsi="Cambria Math"/>
                  <w:i/>
                </w:rPr>
              </m:ctrlPr>
            </m:dPr>
            <m:e>
              <m:r>
                <w:rPr>
                  <w:rFonts w:ascii="Cambria Math" w:hAnsi="Cambria Math"/>
                </w:rPr>
                <m:t>t2</m:t>
              </m:r>
            </m:e>
          </m:d>
          <m:r>
            <w:rPr>
              <w:rFonts w:ascii="Cambria Math" w:hAnsi="Cambria Math"/>
            </w:rPr>
            <m:t>=4-0-2=2;   L</m:t>
          </m:r>
          <m:d>
            <m:dPr>
              <m:ctrlPr>
                <w:rPr>
                  <w:rFonts w:ascii="Cambria Math" w:hAnsi="Cambria Math"/>
                  <w:i/>
                </w:rPr>
              </m:ctrlPr>
            </m:dPr>
            <m:e>
              <m:r>
                <w:rPr>
                  <w:rFonts w:ascii="Cambria Math" w:hAnsi="Cambria Math"/>
                </w:rPr>
                <m:t>t3</m:t>
              </m:r>
            </m:e>
          </m:d>
          <m:r>
            <w:rPr>
              <w:rFonts w:ascii="Cambria Math" w:hAnsi="Cambria Math"/>
            </w:rPr>
            <m:t xml:space="preserve">=8-0-1=7; </m:t>
          </m:r>
        </m:oMath>
      </m:oMathPara>
    </w:p>
    <w:p w:rsidR="00D06110" w:rsidRDefault="00D06110" w:rsidP="00A82BE5">
      <w:pPr>
        <w:ind w:firstLine="0"/>
      </w:pPr>
      <w:r>
        <w:tab/>
      </w:r>
    </w:p>
    <w:p w:rsidR="00D06110" w:rsidRDefault="00D06110" w:rsidP="00D06110">
      <w:pPr>
        <w:ind w:firstLine="708"/>
      </w:pPr>
      <w:r>
        <w:t xml:space="preserve">Logo, a tarefa </w:t>
      </w:r>
      <w:r w:rsidRPr="00D06110">
        <w:rPr>
          <w:i/>
        </w:rPr>
        <w:t>t2</w:t>
      </w:r>
      <w:r>
        <w:t xml:space="preserve"> possui o menor </w:t>
      </w:r>
      <w:proofErr w:type="spellStart"/>
      <w:r w:rsidRPr="00D06110">
        <w:rPr>
          <w:i/>
        </w:rPr>
        <w:t>laxity</w:t>
      </w:r>
      <w:proofErr w:type="spellEnd"/>
      <w:r>
        <w:rPr>
          <w:i/>
        </w:rPr>
        <w:t xml:space="preserve"> </w:t>
      </w:r>
      <w:r>
        <w:t>e consequentemente será executada.</w:t>
      </w:r>
      <w:r w:rsidR="00D876DA">
        <w:t xml:space="preserve"> Caso aconteça igualdade nos valores calculados, o ideal é continuar a tarefa já em execução no instante de tempo anterior.</w:t>
      </w:r>
    </w:p>
    <w:p w:rsidR="00C20254" w:rsidRPr="00101D81" w:rsidRDefault="002857C1" w:rsidP="00A82BE5">
      <w:pPr>
        <w:ind w:firstLine="0"/>
        <w:jc w:val="center"/>
      </w:pPr>
      <w:r>
        <w:rPr>
          <w:noProof/>
        </w:rPr>
        <w:drawing>
          <wp:inline distT="0" distB="0" distL="0" distR="0">
            <wp:extent cx="5364092" cy="3406148"/>
            <wp:effectExtent l="0" t="0" r="8255" b="381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72471" cy="3411469"/>
                    </a:xfrm>
                    <a:prstGeom prst="rect">
                      <a:avLst/>
                    </a:prstGeom>
                    <a:noFill/>
                    <a:ln>
                      <a:noFill/>
                    </a:ln>
                  </pic:spPr>
                </pic:pic>
              </a:graphicData>
            </a:graphic>
          </wp:inline>
        </w:drawing>
      </w:r>
    </w:p>
    <w:p w:rsidR="00A82BE5" w:rsidRDefault="00A82BE5" w:rsidP="00A82BE5">
      <w:pPr>
        <w:rPr>
          <w:sz w:val="20"/>
          <w:szCs w:val="20"/>
        </w:rPr>
      </w:pPr>
      <w:r>
        <w:rPr>
          <w:sz w:val="20"/>
          <w:szCs w:val="20"/>
        </w:rPr>
        <w:t xml:space="preserve">Figura 11: Exemplo de escalonamento com a técnica </w:t>
      </w:r>
      <w:r>
        <w:rPr>
          <w:i/>
          <w:sz w:val="20"/>
          <w:szCs w:val="20"/>
        </w:rPr>
        <w:t>LL</w:t>
      </w:r>
      <w:r>
        <w:rPr>
          <w:sz w:val="20"/>
          <w:szCs w:val="20"/>
        </w:rPr>
        <w:t xml:space="preserve"> para um conjunto de tarefas </w:t>
      </w:r>
      <w:r>
        <w:rPr>
          <w:i/>
          <w:sz w:val="20"/>
          <w:szCs w:val="20"/>
        </w:rPr>
        <w:t xml:space="preserve">t1 </w:t>
      </w:r>
      <w:r w:rsidRPr="00B2571D">
        <w:rPr>
          <w:sz w:val="20"/>
          <w:szCs w:val="20"/>
        </w:rPr>
        <w:t>(</w:t>
      </w:r>
      <w:r w:rsidRPr="0092553B">
        <w:rPr>
          <w:i/>
          <w:sz w:val="20"/>
          <w:szCs w:val="20"/>
        </w:rPr>
        <w:t>r0</w:t>
      </w:r>
      <w:r w:rsidRPr="00B2571D">
        <w:rPr>
          <w:sz w:val="20"/>
          <w:szCs w:val="20"/>
        </w:rPr>
        <w:t xml:space="preserve">=0, </w:t>
      </w:r>
      <w:r w:rsidRPr="0092553B">
        <w:rPr>
          <w:i/>
          <w:sz w:val="20"/>
          <w:szCs w:val="20"/>
        </w:rPr>
        <w:t>C</w:t>
      </w:r>
      <w:r w:rsidRPr="00B2571D">
        <w:rPr>
          <w:sz w:val="20"/>
          <w:szCs w:val="20"/>
        </w:rPr>
        <w:t>=</w:t>
      </w:r>
      <w:r>
        <w:rPr>
          <w:sz w:val="20"/>
          <w:szCs w:val="20"/>
        </w:rPr>
        <w:t>3</w:t>
      </w:r>
      <w:r w:rsidRPr="00B2571D">
        <w:rPr>
          <w:sz w:val="20"/>
          <w:szCs w:val="20"/>
        </w:rPr>
        <w:t xml:space="preserve">, </w:t>
      </w:r>
      <w:r w:rsidRPr="0092553B">
        <w:rPr>
          <w:i/>
          <w:sz w:val="20"/>
          <w:szCs w:val="20"/>
        </w:rPr>
        <w:t>D</w:t>
      </w:r>
      <w:r>
        <w:rPr>
          <w:sz w:val="20"/>
          <w:szCs w:val="20"/>
        </w:rPr>
        <w:t xml:space="preserve">=7 e </w:t>
      </w:r>
      <w:r w:rsidRPr="0092553B">
        <w:rPr>
          <w:i/>
          <w:sz w:val="20"/>
          <w:szCs w:val="20"/>
        </w:rPr>
        <w:t>T</w:t>
      </w:r>
      <w:r w:rsidRPr="00B2571D">
        <w:rPr>
          <w:sz w:val="20"/>
          <w:szCs w:val="20"/>
        </w:rPr>
        <w:t>=</w:t>
      </w:r>
      <w:r>
        <w:rPr>
          <w:sz w:val="20"/>
          <w:szCs w:val="20"/>
        </w:rPr>
        <w:t>20</w:t>
      </w:r>
      <w:r w:rsidRPr="00B2571D">
        <w:rPr>
          <w:sz w:val="20"/>
          <w:szCs w:val="20"/>
        </w:rPr>
        <w:t xml:space="preserve">), </w:t>
      </w:r>
      <w:r>
        <w:rPr>
          <w:i/>
          <w:sz w:val="20"/>
          <w:szCs w:val="20"/>
        </w:rPr>
        <w:t>t2</w:t>
      </w:r>
      <w:r>
        <w:rPr>
          <w:sz w:val="20"/>
          <w:szCs w:val="20"/>
        </w:rPr>
        <w:t xml:space="preserve"> </w:t>
      </w:r>
      <w:r w:rsidRPr="00B2571D">
        <w:rPr>
          <w:sz w:val="20"/>
          <w:szCs w:val="20"/>
        </w:rPr>
        <w:t>(</w:t>
      </w:r>
      <w:r w:rsidRPr="0092553B">
        <w:rPr>
          <w:i/>
          <w:sz w:val="20"/>
          <w:szCs w:val="20"/>
        </w:rPr>
        <w:t>r0</w:t>
      </w:r>
      <w:r w:rsidRPr="00B2571D">
        <w:rPr>
          <w:sz w:val="20"/>
          <w:szCs w:val="20"/>
        </w:rPr>
        <w:t xml:space="preserve">=0, </w:t>
      </w:r>
      <w:r w:rsidRPr="0092553B">
        <w:rPr>
          <w:i/>
          <w:sz w:val="20"/>
          <w:szCs w:val="20"/>
        </w:rPr>
        <w:t>C</w:t>
      </w:r>
      <w:r w:rsidRPr="00B2571D">
        <w:rPr>
          <w:sz w:val="20"/>
          <w:szCs w:val="20"/>
        </w:rPr>
        <w:t xml:space="preserve">=2, </w:t>
      </w:r>
      <w:r w:rsidRPr="0092553B">
        <w:rPr>
          <w:i/>
          <w:sz w:val="20"/>
          <w:szCs w:val="20"/>
        </w:rPr>
        <w:t>D</w:t>
      </w:r>
      <w:r w:rsidRPr="00B2571D">
        <w:rPr>
          <w:sz w:val="20"/>
          <w:szCs w:val="20"/>
        </w:rPr>
        <w:t>=</w:t>
      </w:r>
      <w:r>
        <w:rPr>
          <w:sz w:val="20"/>
          <w:szCs w:val="20"/>
        </w:rPr>
        <w:t xml:space="preserve">4 e </w:t>
      </w:r>
      <w:r w:rsidRPr="0092553B">
        <w:rPr>
          <w:i/>
          <w:sz w:val="20"/>
          <w:szCs w:val="20"/>
        </w:rPr>
        <w:t>T</w:t>
      </w:r>
      <w:r>
        <w:rPr>
          <w:sz w:val="20"/>
          <w:szCs w:val="20"/>
        </w:rPr>
        <w:t>=5</w:t>
      </w:r>
      <w:r w:rsidRPr="00B2571D">
        <w:rPr>
          <w:sz w:val="20"/>
          <w:szCs w:val="20"/>
        </w:rPr>
        <w:t xml:space="preserve">), </w:t>
      </w:r>
      <w:r>
        <w:rPr>
          <w:i/>
          <w:sz w:val="20"/>
          <w:szCs w:val="20"/>
        </w:rPr>
        <w:t>t3</w:t>
      </w:r>
      <w:r>
        <w:rPr>
          <w:sz w:val="20"/>
          <w:szCs w:val="20"/>
        </w:rPr>
        <w:t xml:space="preserve"> </w:t>
      </w:r>
      <w:r w:rsidRPr="00B2571D">
        <w:rPr>
          <w:sz w:val="20"/>
          <w:szCs w:val="20"/>
        </w:rPr>
        <w:t>(</w:t>
      </w:r>
      <w:r w:rsidRPr="0092553B">
        <w:rPr>
          <w:i/>
          <w:sz w:val="20"/>
          <w:szCs w:val="20"/>
        </w:rPr>
        <w:t>r0</w:t>
      </w:r>
      <w:r w:rsidRPr="00B2571D">
        <w:rPr>
          <w:sz w:val="20"/>
          <w:szCs w:val="20"/>
        </w:rPr>
        <w:t xml:space="preserve">=0, </w:t>
      </w:r>
      <w:r w:rsidRPr="0092553B">
        <w:rPr>
          <w:i/>
          <w:sz w:val="20"/>
          <w:szCs w:val="20"/>
        </w:rPr>
        <w:t>C</w:t>
      </w:r>
      <w:r w:rsidRPr="00B2571D">
        <w:rPr>
          <w:sz w:val="20"/>
          <w:szCs w:val="20"/>
        </w:rPr>
        <w:t>=</w:t>
      </w:r>
      <w:r>
        <w:rPr>
          <w:sz w:val="20"/>
          <w:szCs w:val="20"/>
        </w:rPr>
        <w:t>1</w:t>
      </w:r>
      <w:r w:rsidRPr="00B2571D">
        <w:rPr>
          <w:sz w:val="20"/>
          <w:szCs w:val="20"/>
        </w:rPr>
        <w:t xml:space="preserve">, </w:t>
      </w:r>
      <w:r w:rsidRPr="0092553B">
        <w:rPr>
          <w:i/>
          <w:sz w:val="20"/>
          <w:szCs w:val="20"/>
        </w:rPr>
        <w:t>D</w:t>
      </w:r>
      <w:r w:rsidRPr="00B2571D">
        <w:rPr>
          <w:sz w:val="20"/>
          <w:szCs w:val="20"/>
        </w:rPr>
        <w:t>=</w:t>
      </w:r>
      <w:r>
        <w:rPr>
          <w:sz w:val="20"/>
          <w:szCs w:val="20"/>
        </w:rPr>
        <w:t xml:space="preserve">8 e </w:t>
      </w:r>
      <w:r w:rsidRPr="0092553B">
        <w:rPr>
          <w:i/>
          <w:sz w:val="20"/>
          <w:szCs w:val="20"/>
        </w:rPr>
        <w:t>T</w:t>
      </w:r>
      <w:r w:rsidRPr="00B2571D">
        <w:rPr>
          <w:sz w:val="20"/>
          <w:szCs w:val="20"/>
        </w:rPr>
        <w:t>=</w:t>
      </w:r>
      <w:r>
        <w:rPr>
          <w:sz w:val="20"/>
          <w:szCs w:val="20"/>
        </w:rPr>
        <w:t>10</w:t>
      </w:r>
      <w:r w:rsidRPr="00B2571D">
        <w:rPr>
          <w:sz w:val="20"/>
          <w:szCs w:val="20"/>
        </w:rPr>
        <w:t>)</w:t>
      </w:r>
      <w:r>
        <w:rPr>
          <w:sz w:val="20"/>
          <w:szCs w:val="20"/>
        </w:rPr>
        <w:t>.</w:t>
      </w:r>
    </w:p>
    <w:p w:rsidR="00AD0A13" w:rsidRDefault="00AD0A13" w:rsidP="00A82BE5"/>
    <w:p w:rsidR="00AD0A13" w:rsidRPr="00AD0A13" w:rsidRDefault="00AD0A13" w:rsidP="000022F6"/>
    <w:p w:rsidR="00B80A0E" w:rsidRDefault="00535E3E" w:rsidP="00B80A0E">
      <w:pPr>
        <w:pStyle w:val="Ttulo3"/>
      </w:pPr>
      <w:r>
        <w:lastRenderedPageBreak/>
        <w:t>4</w:t>
      </w:r>
      <w:r w:rsidR="00B80A0E">
        <w:t>.4.2 Tarefas Aperiódicas (Esporádicas)</w:t>
      </w:r>
    </w:p>
    <w:p w:rsidR="00B80A0E" w:rsidRPr="001A440E" w:rsidRDefault="00B80A0E" w:rsidP="00B80A0E">
      <w:r w:rsidRPr="001A440E">
        <w:t xml:space="preserve">As técnicas de escalonamento </w:t>
      </w:r>
      <w:r w:rsidR="00245343" w:rsidRPr="001A440E">
        <w:t>de tarefas aperiódicas apresentadas a seguir trabalham em conjunto com as técnicas descritas anteriormente, aplicando algumas políticas de tratamento para esses tipos de tarefa.</w:t>
      </w:r>
    </w:p>
    <w:p w:rsidR="00B80A0E" w:rsidRDefault="00535E3E" w:rsidP="00B80A0E">
      <w:pPr>
        <w:pStyle w:val="Ttulo4"/>
        <w:rPr>
          <w:i/>
        </w:rPr>
      </w:pPr>
      <w:r>
        <w:t>4</w:t>
      </w:r>
      <w:r w:rsidR="00B80A0E">
        <w:t xml:space="preserve">.4.2.1 Servidores </w:t>
      </w:r>
      <w:r w:rsidR="00B80A0E" w:rsidRPr="00D6618A">
        <w:rPr>
          <w:i/>
        </w:rPr>
        <w:t>Background</w:t>
      </w:r>
    </w:p>
    <w:p w:rsidR="002F6199" w:rsidRDefault="002F6199" w:rsidP="002F6199">
      <w:r>
        <w:t xml:space="preserve">Dentre as técnicas de escalonamento de tarefas aperiódicas a mais simples é a servidor </w:t>
      </w:r>
      <w:r>
        <w:rPr>
          <w:i/>
        </w:rPr>
        <w:t>Background</w:t>
      </w:r>
      <w:r>
        <w:t xml:space="preserve">, no entanto, essa simplicidade traz uma baixa </w:t>
      </w:r>
      <w:proofErr w:type="gramStart"/>
      <w:r>
        <w:t>performance</w:t>
      </w:r>
      <w:proofErr w:type="gramEnd"/>
      <w:r w:rsidR="00802FE5">
        <w:t xml:space="preserve"> (i.e., Pode-se ter um alto tempo na resposta da tarefa)</w:t>
      </w:r>
      <w:r>
        <w:t xml:space="preserve">. Na utilização dessa técnica as tarefas de esporádicas são executadas quando o processador está ocioso, ou seja, </w:t>
      </w:r>
      <w:r w:rsidR="00802FE5">
        <w:t xml:space="preserve">quando </w:t>
      </w:r>
      <w:r>
        <w:t>não se tem nenhuma tarefa periódica pronta para execução.</w:t>
      </w:r>
    </w:p>
    <w:p w:rsidR="00802FE5" w:rsidRDefault="00802FE5" w:rsidP="002F6199">
      <w:r>
        <w:t>Caso mais de uma tarefa seja acionada, elas são enfileiradas e executadas nos momentos disponíveis.</w:t>
      </w:r>
    </w:p>
    <w:p w:rsidR="00802FE5" w:rsidRDefault="00796878" w:rsidP="00802FE5">
      <w:pPr>
        <w:ind w:firstLine="0"/>
        <w:jc w:val="center"/>
      </w:pPr>
      <w:r>
        <w:rPr>
          <w:noProof/>
        </w:rPr>
        <w:drawing>
          <wp:inline distT="0" distB="0" distL="0" distR="0">
            <wp:extent cx="6029234" cy="4285312"/>
            <wp:effectExtent l="0" t="0" r="0" b="127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040074" cy="4293017"/>
                    </a:xfrm>
                    <a:prstGeom prst="rect">
                      <a:avLst/>
                    </a:prstGeom>
                    <a:noFill/>
                    <a:ln>
                      <a:noFill/>
                    </a:ln>
                  </pic:spPr>
                </pic:pic>
              </a:graphicData>
            </a:graphic>
          </wp:inline>
        </w:drawing>
      </w:r>
    </w:p>
    <w:p w:rsidR="00802FE5" w:rsidRPr="00B06B20" w:rsidRDefault="00802FE5" w:rsidP="00B06B20">
      <w:pPr>
        <w:rPr>
          <w:i/>
          <w:sz w:val="20"/>
          <w:szCs w:val="20"/>
        </w:rPr>
      </w:pPr>
      <w:r>
        <w:rPr>
          <w:sz w:val="20"/>
          <w:szCs w:val="20"/>
        </w:rPr>
        <w:t xml:space="preserve">Figura 12: Exemplo de escalonamento com a técnica </w:t>
      </w:r>
      <w:r w:rsidR="0080617D" w:rsidRPr="0080617D">
        <w:rPr>
          <w:sz w:val="20"/>
          <w:szCs w:val="20"/>
        </w:rPr>
        <w:t>RM</w:t>
      </w:r>
      <w:r>
        <w:rPr>
          <w:sz w:val="20"/>
          <w:szCs w:val="20"/>
        </w:rPr>
        <w:t xml:space="preserve"> para um conjunto de tarefas </w:t>
      </w:r>
      <w:r w:rsidR="0080617D">
        <w:rPr>
          <w:sz w:val="20"/>
          <w:szCs w:val="20"/>
        </w:rPr>
        <w:t xml:space="preserve">periódicas </w:t>
      </w:r>
      <w:r>
        <w:rPr>
          <w:i/>
          <w:sz w:val="20"/>
          <w:szCs w:val="20"/>
        </w:rPr>
        <w:t xml:space="preserve">t1 </w:t>
      </w:r>
      <w:r w:rsidRPr="00B2571D">
        <w:rPr>
          <w:sz w:val="20"/>
          <w:szCs w:val="20"/>
        </w:rPr>
        <w:t>(</w:t>
      </w:r>
      <w:r w:rsidRPr="0092553B">
        <w:rPr>
          <w:i/>
          <w:sz w:val="20"/>
          <w:szCs w:val="20"/>
        </w:rPr>
        <w:t>r0</w:t>
      </w:r>
      <w:r w:rsidRPr="00B2571D">
        <w:rPr>
          <w:sz w:val="20"/>
          <w:szCs w:val="20"/>
        </w:rPr>
        <w:t xml:space="preserve">=0, </w:t>
      </w:r>
      <w:r w:rsidRPr="0092553B">
        <w:rPr>
          <w:i/>
          <w:sz w:val="20"/>
          <w:szCs w:val="20"/>
        </w:rPr>
        <w:t>C</w:t>
      </w:r>
      <w:r w:rsidRPr="00B2571D">
        <w:rPr>
          <w:sz w:val="20"/>
          <w:szCs w:val="20"/>
        </w:rPr>
        <w:t>=</w:t>
      </w:r>
      <w:r w:rsidR="0080617D">
        <w:rPr>
          <w:sz w:val="20"/>
          <w:szCs w:val="20"/>
        </w:rPr>
        <w:t>2</w:t>
      </w:r>
      <w:r w:rsidRPr="00B2571D">
        <w:rPr>
          <w:sz w:val="20"/>
          <w:szCs w:val="20"/>
        </w:rPr>
        <w:t xml:space="preserve">, </w:t>
      </w:r>
      <w:r w:rsidRPr="0092553B">
        <w:rPr>
          <w:i/>
          <w:sz w:val="20"/>
          <w:szCs w:val="20"/>
        </w:rPr>
        <w:t>D</w:t>
      </w:r>
      <w:r>
        <w:rPr>
          <w:sz w:val="20"/>
          <w:szCs w:val="20"/>
        </w:rPr>
        <w:t>=</w:t>
      </w:r>
      <w:r w:rsidRPr="0092553B">
        <w:rPr>
          <w:i/>
          <w:sz w:val="20"/>
          <w:szCs w:val="20"/>
        </w:rPr>
        <w:t>T</w:t>
      </w:r>
      <w:r w:rsidRPr="00B2571D">
        <w:rPr>
          <w:sz w:val="20"/>
          <w:szCs w:val="20"/>
        </w:rPr>
        <w:t>=</w:t>
      </w:r>
      <w:r w:rsidR="0080617D">
        <w:rPr>
          <w:sz w:val="20"/>
          <w:szCs w:val="20"/>
        </w:rPr>
        <w:t>5</w:t>
      </w:r>
      <w:r w:rsidRPr="00B2571D">
        <w:rPr>
          <w:sz w:val="20"/>
          <w:szCs w:val="20"/>
        </w:rPr>
        <w:t xml:space="preserve">), </w:t>
      </w:r>
      <w:r>
        <w:rPr>
          <w:i/>
          <w:sz w:val="20"/>
          <w:szCs w:val="20"/>
        </w:rPr>
        <w:t>t2</w:t>
      </w:r>
      <w:r>
        <w:rPr>
          <w:sz w:val="20"/>
          <w:szCs w:val="20"/>
        </w:rPr>
        <w:t xml:space="preserve"> </w:t>
      </w:r>
      <w:r w:rsidRPr="00B2571D">
        <w:rPr>
          <w:sz w:val="20"/>
          <w:szCs w:val="20"/>
        </w:rPr>
        <w:t>(</w:t>
      </w:r>
      <w:r w:rsidRPr="0092553B">
        <w:rPr>
          <w:i/>
          <w:sz w:val="20"/>
          <w:szCs w:val="20"/>
        </w:rPr>
        <w:t>r0</w:t>
      </w:r>
      <w:r w:rsidRPr="00B2571D">
        <w:rPr>
          <w:sz w:val="20"/>
          <w:szCs w:val="20"/>
        </w:rPr>
        <w:t xml:space="preserve">=0, </w:t>
      </w:r>
      <w:r w:rsidRPr="0092553B">
        <w:rPr>
          <w:i/>
          <w:sz w:val="20"/>
          <w:szCs w:val="20"/>
        </w:rPr>
        <w:t>C</w:t>
      </w:r>
      <w:r w:rsidRPr="00B2571D">
        <w:rPr>
          <w:sz w:val="20"/>
          <w:szCs w:val="20"/>
        </w:rPr>
        <w:t xml:space="preserve">=2, </w:t>
      </w:r>
      <w:r w:rsidRPr="0092553B">
        <w:rPr>
          <w:i/>
          <w:sz w:val="20"/>
          <w:szCs w:val="20"/>
        </w:rPr>
        <w:t>D</w:t>
      </w:r>
      <w:r w:rsidRPr="00B2571D">
        <w:rPr>
          <w:sz w:val="20"/>
          <w:szCs w:val="20"/>
        </w:rPr>
        <w:t>=</w:t>
      </w:r>
      <w:r w:rsidRPr="0092553B">
        <w:rPr>
          <w:i/>
          <w:sz w:val="20"/>
          <w:szCs w:val="20"/>
        </w:rPr>
        <w:t>T</w:t>
      </w:r>
      <w:r>
        <w:rPr>
          <w:sz w:val="20"/>
          <w:szCs w:val="20"/>
        </w:rPr>
        <w:t>=</w:t>
      </w:r>
      <w:r w:rsidR="0080617D">
        <w:rPr>
          <w:sz w:val="20"/>
          <w:szCs w:val="20"/>
        </w:rPr>
        <w:t>10</w:t>
      </w:r>
      <w:r w:rsidRPr="00B2571D">
        <w:rPr>
          <w:sz w:val="20"/>
          <w:szCs w:val="20"/>
        </w:rPr>
        <w:t xml:space="preserve">) </w:t>
      </w:r>
      <w:r w:rsidR="00335D7B">
        <w:rPr>
          <w:sz w:val="20"/>
          <w:szCs w:val="20"/>
        </w:rPr>
        <w:t xml:space="preserve">e esporádicas </w:t>
      </w:r>
      <w:r w:rsidR="00335D7B">
        <w:rPr>
          <w:i/>
          <w:sz w:val="20"/>
          <w:szCs w:val="20"/>
        </w:rPr>
        <w:t>t3</w:t>
      </w:r>
      <w:r>
        <w:rPr>
          <w:sz w:val="20"/>
          <w:szCs w:val="20"/>
        </w:rPr>
        <w:t xml:space="preserve"> </w:t>
      </w:r>
      <w:r w:rsidRPr="00B2571D">
        <w:rPr>
          <w:sz w:val="20"/>
          <w:szCs w:val="20"/>
        </w:rPr>
        <w:t>(</w:t>
      </w:r>
      <w:r w:rsidRPr="0092553B">
        <w:rPr>
          <w:i/>
          <w:sz w:val="20"/>
          <w:szCs w:val="20"/>
        </w:rPr>
        <w:t>r0</w:t>
      </w:r>
      <w:r w:rsidRPr="00B2571D">
        <w:rPr>
          <w:sz w:val="20"/>
          <w:szCs w:val="20"/>
        </w:rPr>
        <w:t>=</w:t>
      </w:r>
      <w:r w:rsidR="00335D7B">
        <w:rPr>
          <w:sz w:val="20"/>
          <w:szCs w:val="20"/>
        </w:rPr>
        <w:t>4</w:t>
      </w:r>
      <w:r w:rsidRPr="00B2571D">
        <w:rPr>
          <w:sz w:val="20"/>
          <w:szCs w:val="20"/>
        </w:rPr>
        <w:t xml:space="preserve">, </w:t>
      </w:r>
      <w:r w:rsidRPr="0092553B">
        <w:rPr>
          <w:i/>
          <w:sz w:val="20"/>
          <w:szCs w:val="20"/>
        </w:rPr>
        <w:t>C</w:t>
      </w:r>
      <w:r w:rsidRPr="00B2571D">
        <w:rPr>
          <w:sz w:val="20"/>
          <w:szCs w:val="20"/>
        </w:rPr>
        <w:t>=</w:t>
      </w:r>
      <w:r w:rsidR="00335D7B">
        <w:rPr>
          <w:sz w:val="20"/>
          <w:szCs w:val="20"/>
        </w:rPr>
        <w:t xml:space="preserve">2), </w:t>
      </w:r>
      <w:r w:rsidR="00335D7B">
        <w:rPr>
          <w:i/>
          <w:sz w:val="20"/>
          <w:szCs w:val="20"/>
        </w:rPr>
        <w:t>t4</w:t>
      </w:r>
      <w:r w:rsidR="00335D7B">
        <w:rPr>
          <w:sz w:val="20"/>
          <w:szCs w:val="20"/>
        </w:rPr>
        <w:t xml:space="preserve"> </w:t>
      </w:r>
      <w:r w:rsidR="00335D7B" w:rsidRPr="00B2571D">
        <w:rPr>
          <w:sz w:val="20"/>
          <w:szCs w:val="20"/>
        </w:rPr>
        <w:t>(</w:t>
      </w:r>
      <w:r w:rsidR="00335D7B" w:rsidRPr="0092553B">
        <w:rPr>
          <w:i/>
          <w:sz w:val="20"/>
          <w:szCs w:val="20"/>
        </w:rPr>
        <w:t>r0</w:t>
      </w:r>
      <w:r w:rsidR="00335D7B" w:rsidRPr="00B2571D">
        <w:rPr>
          <w:sz w:val="20"/>
          <w:szCs w:val="20"/>
        </w:rPr>
        <w:t>=</w:t>
      </w:r>
      <w:r w:rsidR="00335D7B">
        <w:rPr>
          <w:sz w:val="20"/>
          <w:szCs w:val="20"/>
        </w:rPr>
        <w:t>10</w:t>
      </w:r>
      <w:r w:rsidR="00335D7B" w:rsidRPr="00B2571D">
        <w:rPr>
          <w:sz w:val="20"/>
          <w:szCs w:val="20"/>
        </w:rPr>
        <w:t xml:space="preserve">, </w:t>
      </w:r>
      <w:r w:rsidR="00335D7B" w:rsidRPr="0092553B">
        <w:rPr>
          <w:i/>
          <w:sz w:val="20"/>
          <w:szCs w:val="20"/>
        </w:rPr>
        <w:t>C</w:t>
      </w:r>
      <w:r w:rsidR="00335D7B" w:rsidRPr="00B2571D">
        <w:rPr>
          <w:sz w:val="20"/>
          <w:szCs w:val="20"/>
        </w:rPr>
        <w:t>=</w:t>
      </w:r>
      <w:r w:rsidR="00335D7B">
        <w:rPr>
          <w:sz w:val="20"/>
          <w:szCs w:val="20"/>
        </w:rPr>
        <w:t xml:space="preserve">1), </w:t>
      </w:r>
      <w:r w:rsidR="00335D7B">
        <w:rPr>
          <w:i/>
          <w:sz w:val="20"/>
          <w:szCs w:val="20"/>
        </w:rPr>
        <w:t>t5</w:t>
      </w:r>
      <w:r w:rsidR="00335D7B">
        <w:rPr>
          <w:sz w:val="20"/>
          <w:szCs w:val="20"/>
        </w:rPr>
        <w:t xml:space="preserve"> </w:t>
      </w:r>
      <w:r w:rsidR="00335D7B" w:rsidRPr="00B2571D">
        <w:rPr>
          <w:sz w:val="20"/>
          <w:szCs w:val="20"/>
        </w:rPr>
        <w:t>(</w:t>
      </w:r>
      <w:r w:rsidR="00335D7B" w:rsidRPr="0092553B">
        <w:rPr>
          <w:i/>
          <w:sz w:val="20"/>
          <w:szCs w:val="20"/>
        </w:rPr>
        <w:t>r0</w:t>
      </w:r>
      <w:r w:rsidR="00335D7B" w:rsidRPr="00B2571D">
        <w:rPr>
          <w:sz w:val="20"/>
          <w:szCs w:val="20"/>
        </w:rPr>
        <w:t>=</w:t>
      </w:r>
      <w:r w:rsidR="00335D7B">
        <w:rPr>
          <w:sz w:val="20"/>
          <w:szCs w:val="20"/>
        </w:rPr>
        <w:t>11</w:t>
      </w:r>
      <w:r w:rsidR="00335D7B" w:rsidRPr="00B2571D">
        <w:rPr>
          <w:sz w:val="20"/>
          <w:szCs w:val="20"/>
        </w:rPr>
        <w:t xml:space="preserve">, </w:t>
      </w:r>
      <w:r w:rsidR="00335D7B" w:rsidRPr="0092553B">
        <w:rPr>
          <w:i/>
          <w:sz w:val="20"/>
          <w:szCs w:val="20"/>
        </w:rPr>
        <w:t>C</w:t>
      </w:r>
      <w:r w:rsidR="00335D7B" w:rsidRPr="00B2571D">
        <w:rPr>
          <w:sz w:val="20"/>
          <w:szCs w:val="20"/>
        </w:rPr>
        <w:t>=</w:t>
      </w:r>
      <w:r w:rsidR="00335D7B">
        <w:rPr>
          <w:sz w:val="20"/>
          <w:szCs w:val="20"/>
        </w:rPr>
        <w:t>2)</w:t>
      </w:r>
      <w:r w:rsidR="00B06B20">
        <w:rPr>
          <w:sz w:val="20"/>
          <w:szCs w:val="20"/>
        </w:rPr>
        <w:t xml:space="preserve"> utilizando servidor </w:t>
      </w:r>
      <w:r w:rsidR="00B06B20" w:rsidRPr="00B06B20">
        <w:rPr>
          <w:i/>
          <w:sz w:val="20"/>
          <w:szCs w:val="20"/>
        </w:rPr>
        <w:t>background</w:t>
      </w:r>
      <w:r w:rsidR="00B06B20" w:rsidRPr="00B06B20">
        <w:rPr>
          <w:sz w:val="20"/>
          <w:szCs w:val="20"/>
        </w:rPr>
        <w:t>.</w:t>
      </w:r>
    </w:p>
    <w:p w:rsidR="00802FE5" w:rsidRPr="00C878A5" w:rsidRDefault="00802FE5" w:rsidP="00B06B20">
      <w:pPr>
        <w:ind w:firstLine="708"/>
        <w:rPr>
          <w:lang w:val="en-US"/>
        </w:rPr>
      </w:pPr>
      <w:proofErr w:type="spellStart"/>
      <w:r w:rsidRPr="0092553B">
        <w:rPr>
          <w:sz w:val="20"/>
          <w:szCs w:val="20"/>
          <w:lang w:val="en-US"/>
        </w:rPr>
        <w:t>Fonte</w:t>
      </w:r>
      <w:proofErr w:type="spellEnd"/>
      <w:r w:rsidRPr="0092553B">
        <w:rPr>
          <w:sz w:val="20"/>
          <w:szCs w:val="20"/>
          <w:lang w:val="en-US"/>
        </w:rPr>
        <w:t>: (COLLET; DELACROIX; KAISER; MAMMERI, p.</w:t>
      </w:r>
      <w:r>
        <w:rPr>
          <w:sz w:val="20"/>
          <w:szCs w:val="20"/>
          <w:lang w:val="en-US"/>
        </w:rPr>
        <w:t xml:space="preserve"> 34</w:t>
      </w:r>
      <w:r w:rsidRPr="0092553B">
        <w:rPr>
          <w:sz w:val="20"/>
          <w:szCs w:val="20"/>
          <w:lang w:val="en-US"/>
        </w:rPr>
        <w:t>, 2012)</w:t>
      </w:r>
    </w:p>
    <w:p w:rsidR="00052451" w:rsidRPr="00052451" w:rsidRDefault="00052451" w:rsidP="00802FE5">
      <w:r w:rsidRPr="00052451">
        <w:lastRenderedPageBreak/>
        <w:t>No exemplo da Figura 12, temos o esc</w:t>
      </w:r>
      <w:r>
        <w:t xml:space="preserve">alonamento de </w:t>
      </w:r>
      <w:proofErr w:type="gramStart"/>
      <w:r>
        <w:t>5</w:t>
      </w:r>
      <w:proofErr w:type="gramEnd"/>
      <w:r>
        <w:t xml:space="preserve"> tarefas, </w:t>
      </w:r>
      <w:r w:rsidR="00BD254B">
        <w:t>2</w:t>
      </w:r>
      <w:r>
        <w:t xml:space="preserve"> perió</w:t>
      </w:r>
      <w:r w:rsidRPr="00052451">
        <w:t xml:space="preserve">dicas </w:t>
      </w:r>
      <w:r w:rsidRPr="00052451">
        <w:rPr>
          <w:i/>
        </w:rPr>
        <w:t xml:space="preserve">t1 </w:t>
      </w:r>
      <w:r w:rsidRPr="00052451">
        <w:t>(</w:t>
      </w:r>
      <w:r w:rsidRPr="00052451">
        <w:rPr>
          <w:i/>
        </w:rPr>
        <w:t>r0</w:t>
      </w:r>
      <w:r w:rsidRPr="00052451">
        <w:t xml:space="preserve">=0, </w:t>
      </w:r>
      <w:r w:rsidRPr="00052451">
        <w:rPr>
          <w:i/>
        </w:rPr>
        <w:t>C</w:t>
      </w:r>
      <w:r w:rsidRPr="00052451">
        <w:t xml:space="preserve">=2, </w:t>
      </w:r>
      <w:r w:rsidRPr="00052451">
        <w:rPr>
          <w:i/>
        </w:rPr>
        <w:t>D</w:t>
      </w:r>
      <w:r w:rsidRPr="00052451">
        <w:t>=</w:t>
      </w:r>
      <w:r w:rsidRPr="00052451">
        <w:rPr>
          <w:i/>
        </w:rPr>
        <w:t>T</w:t>
      </w:r>
      <w:r w:rsidRPr="00052451">
        <w:t xml:space="preserve">=5), </w:t>
      </w:r>
      <w:r w:rsidRPr="00052451">
        <w:rPr>
          <w:i/>
        </w:rPr>
        <w:t>t2</w:t>
      </w:r>
      <w:r w:rsidRPr="00052451">
        <w:t xml:space="preserve"> (</w:t>
      </w:r>
      <w:r w:rsidRPr="00052451">
        <w:rPr>
          <w:i/>
        </w:rPr>
        <w:t>r0</w:t>
      </w:r>
      <w:r w:rsidRPr="00052451">
        <w:t xml:space="preserve">=0, </w:t>
      </w:r>
      <w:r w:rsidRPr="00052451">
        <w:rPr>
          <w:i/>
        </w:rPr>
        <w:t>C</w:t>
      </w:r>
      <w:r w:rsidRPr="00052451">
        <w:t xml:space="preserve">=2, </w:t>
      </w:r>
      <w:r w:rsidRPr="00052451">
        <w:rPr>
          <w:i/>
        </w:rPr>
        <w:t>D</w:t>
      </w:r>
      <w:r w:rsidRPr="00052451">
        <w:t>=</w:t>
      </w:r>
      <w:r w:rsidRPr="00052451">
        <w:rPr>
          <w:i/>
        </w:rPr>
        <w:t>T</w:t>
      </w:r>
      <w:r w:rsidRPr="00052451">
        <w:t>=10)</w:t>
      </w:r>
      <w:r>
        <w:t xml:space="preserve"> e </w:t>
      </w:r>
      <w:r w:rsidR="00BD254B">
        <w:t>3</w:t>
      </w:r>
      <w:r>
        <w:t xml:space="preserve"> esporádicas </w:t>
      </w:r>
      <w:r w:rsidRPr="00052451">
        <w:rPr>
          <w:i/>
        </w:rPr>
        <w:t>t3</w:t>
      </w:r>
      <w:r w:rsidRPr="00052451">
        <w:t xml:space="preserve"> (</w:t>
      </w:r>
      <w:r w:rsidRPr="00052451">
        <w:rPr>
          <w:i/>
        </w:rPr>
        <w:t>r0</w:t>
      </w:r>
      <w:r w:rsidRPr="00052451">
        <w:t xml:space="preserve">=4, </w:t>
      </w:r>
      <w:r w:rsidRPr="00052451">
        <w:rPr>
          <w:i/>
        </w:rPr>
        <w:t>C</w:t>
      </w:r>
      <w:r w:rsidRPr="00052451">
        <w:t xml:space="preserve">=2), </w:t>
      </w:r>
      <w:r w:rsidRPr="00052451">
        <w:rPr>
          <w:i/>
        </w:rPr>
        <w:t>t4</w:t>
      </w:r>
      <w:r w:rsidRPr="00052451">
        <w:t xml:space="preserve"> (</w:t>
      </w:r>
      <w:r w:rsidRPr="00052451">
        <w:rPr>
          <w:i/>
        </w:rPr>
        <w:t>r0</w:t>
      </w:r>
      <w:r w:rsidRPr="00052451">
        <w:t xml:space="preserve">=10, </w:t>
      </w:r>
      <w:r w:rsidRPr="00052451">
        <w:rPr>
          <w:i/>
        </w:rPr>
        <w:t>C</w:t>
      </w:r>
      <w:r w:rsidRPr="00052451">
        <w:t xml:space="preserve">=1), </w:t>
      </w:r>
      <w:r w:rsidRPr="00052451">
        <w:rPr>
          <w:i/>
        </w:rPr>
        <w:t>t5</w:t>
      </w:r>
      <w:r w:rsidRPr="00052451">
        <w:t xml:space="preserve"> (</w:t>
      </w:r>
      <w:r w:rsidRPr="00052451">
        <w:rPr>
          <w:i/>
        </w:rPr>
        <w:t>r0</w:t>
      </w:r>
      <w:r w:rsidRPr="00052451">
        <w:t xml:space="preserve">=11, </w:t>
      </w:r>
      <w:r w:rsidRPr="00052451">
        <w:rPr>
          <w:i/>
        </w:rPr>
        <w:t>C</w:t>
      </w:r>
      <w:r w:rsidRPr="00052451">
        <w:t>=2)</w:t>
      </w:r>
      <w:r w:rsidR="00BD254B">
        <w:t>. Para as tarefas periódicas, observamos que o algoritmo utilizado é o RM, já</w:t>
      </w:r>
      <w:r w:rsidR="0091408E">
        <w:t xml:space="preserve"> para as tarefas esporádicas percebemos que sua execução é sempre enquanto o processador está ocioso (i.e.,</w:t>
      </w:r>
      <w:r w:rsidR="00107EA7">
        <w:t xml:space="preserve"> Sem tarefas para executar), e quando temos duas tarefas esporádicas pendentes de execução (</w:t>
      </w:r>
      <w:r w:rsidR="00107EA7" w:rsidRPr="00107EA7">
        <w:rPr>
          <w:i/>
        </w:rPr>
        <w:t xml:space="preserve">t4 </w:t>
      </w:r>
      <w:r w:rsidR="00107EA7">
        <w:t xml:space="preserve">e </w:t>
      </w:r>
      <w:r w:rsidR="00107EA7">
        <w:rPr>
          <w:i/>
        </w:rPr>
        <w:t>t5</w:t>
      </w:r>
      <w:r w:rsidR="00107EA7" w:rsidRPr="00107EA7">
        <w:t>)</w:t>
      </w:r>
      <w:r w:rsidR="00107EA7">
        <w:t xml:space="preserve"> eles são enfileiradas e executadas quando possível.</w:t>
      </w:r>
    </w:p>
    <w:p w:rsidR="00B80A0E" w:rsidRDefault="00535E3E" w:rsidP="00B80A0E">
      <w:pPr>
        <w:pStyle w:val="Ttulo4"/>
        <w:rPr>
          <w:i/>
        </w:rPr>
      </w:pPr>
      <w:r>
        <w:t>4</w:t>
      </w:r>
      <w:r w:rsidR="00B80A0E">
        <w:t>.4.2.2 Servidor</w:t>
      </w:r>
      <w:r w:rsidR="00B80A0E" w:rsidRPr="00D6618A">
        <w:rPr>
          <w:i/>
        </w:rPr>
        <w:t xml:space="preserve"> </w:t>
      </w:r>
      <w:proofErr w:type="spellStart"/>
      <w:r w:rsidR="00B80A0E">
        <w:rPr>
          <w:i/>
        </w:rPr>
        <w:t>Polling</w:t>
      </w:r>
      <w:proofErr w:type="spellEnd"/>
    </w:p>
    <w:p w:rsidR="008D5FD1" w:rsidRDefault="0078567D" w:rsidP="008D5FD1">
      <w:r>
        <w:t xml:space="preserve">A técnica de servidor de </w:t>
      </w:r>
      <w:proofErr w:type="spellStart"/>
      <w:r w:rsidRPr="0078567D">
        <w:rPr>
          <w:i/>
        </w:rPr>
        <w:t>polling</w:t>
      </w:r>
      <w:proofErr w:type="spellEnd"/>
      <w:r>
        <w:rPr>
          <w:i/>
        </w:rPr>
        <w:t xml:space="preserve"> </w:t>
      </w:r>
      <w:r>
        <w:t xml:space="preserve">trabalha utilizando uma tarefa periódica chamada </w:t>
      </w:r>
      <w:proofErr w:type="spellStart"/>
      <w:r w:rsidRPr="00D70E81">
        <w:rPr>
          <w:i/>
        </w:rPr>
        <w:t>Ts</w:t>
      </w:r>
      <w:proofErr w:type="spellEnd"/>
      <w:r w:rsidRPr="00D70E81">
        <w:rPr>
          <w:i/>
        </w:rPr>
        <w:t xml:space="preserve"> </w:t>
      </w:r>
      <w:r>
        <w:t>(</w:t>
      </w:r>
      <w:proofErr w:type="spellStart"/>
      <w:r w:rsidR="00D70E81">
        <w:rPr>
          <w:i/>
        </w:rPr>
        <w:t>Task</w:t>
      </w:r>
      <w:proofErr w:type="spellEnd"/>
      <w:r w:rsidR="00D70E81">
        <w:rPr>
          <w:i/>
        </w:rPr>
        <w:t xml:space="preserve"> Server</w:t>
      </w:r>
      <w:r>
        <w:t>)</w:t>
      </w:r>
      <w:r w:rsidR="00633B87">
        <w:t>,</w:t>
      </w:r>
      <w:r w:rsidR="00D70E81">
        <w:t xml:space="preserve"> onde nessa tarefa são alocadas as tarefas esporádicas. Essa técnica nos fornece um melhor tempo de resposta se comparado </w:t>
      </w:r>
      <w:proofErr w:type="gramStart"/>
      <w:r w:rsidR="00D70E81">
        <w:t>a</w:t>
      </w:r>
      <w:proofErr w:type="gramEnd"/>
      <w:r w:rsidR="00D70E81">
        <w:t xml:space="preserve"> técnica de servidor </w:t>
      </w:r>
      <w:r w:rsidR="00D70E81" w:rsidRPr="00D70E81">
        <w:rPr>
          <w:i/>
        </w:rPr>
        <w:t>background</w:t>
      </w:r>
      <w:r w:rsidR="00D70E81" w:rsidRPr="00D70E81">
        <w:t>,</w:t>
      </w:r>
      <w:r w:rsidR="00D70E81">
        <w:t xml:space="preserve"> pois </w:t>
      </w:r>
      <w:r w:rsidR="00633B87">
        <w:t>em intervalos regulares é</w:t>
      </w:r>
      <w:r w:rsidR="00D70E81">
        <w:t xml:space="preserve"> </w:t>
      </w:r>
      <w:r w:rsidR="00633B87">
        <w:t xml:space="preserve">alocado um </w:t>
      </w:r>
      <w:r w:rsidR="00633B87" w:rsidRPr="00633B87">
        <w:rPr>
          <w:i/>
        </w:rPr>
        <w:t xml:space="preserve">server </w:t>
      </w:r>
      <w:r w:rsidR="00633B87">
        <w:t xml:space="preserve">para </w:t>
      </w:r>
      <w:r w:rsidR="00D70E81">
        <w:t>execução das tarefas</w:t>
      </w:r>
      <w:r w:rsidR="00633B87">
        <w:t xml:space="preserve"> aperiódicas pendentes</w:t>
      </w:r>
      <w:r w:rsidR="00D70E81">
        <w:t xml:space="preserve">, no entanto, ainda não é possível </w:t>
      </w:r>
      <w:r w:rsidR="00633B87">
        <w:t>executa-las</w:t>
      </w:r>
      <w:r w:rsidR="00D70E81">
        <w:t xml:space="preserve"> imediatamente.</w:t>
      </w:r>
    </w:p>
    <w:p w:rsidR="00633B87" w:rsidRDefault="00633B87" w:rsidP="008D5FD1">
      <w:r>
        <w:t xml:space="preserve">Caso o </w:t>
      </w:r>
      <w:proofErr w:type="gramStart"/>
      <w:r w:rsidRPr="00633B87">
        <w:rPr>
          <w:i/>
        </w:rPr>
        <w:t>server</w:t>
      </w:r>
      <w:proofErr w:type="gramEnd"/>
      <w:r w:rsidRPr="00633B87">
        <w:rPr>
          <w:i/>
        </w:rPr>
        <w:t xml:space="preserve"> </w:t>
      </w:r>
      <w:r>
        <w:t>seja acionado e não exista tarefas esporádicas pendentes de execução, sua capacidade é perdida e é dado lugar a outra tarefa periódica pendente de execuç</w:t>
      </w:r>
      <w:r w:rsidR="00F42AE9">
        <w:t>ão seguindo as prioridades do algoritmo de escalonamento.</w:t>
      </w:r>
    </w:p>
    <w:p w:rsidR="00633B87" w:rsidRDefault="003F6E3E" w:rsidP="00B06B20">
      <w:pPr>
        <w:ind w:firstLine="0"/>
        <w:jc w:val="center"/>
      </w:pPr>
      <w:r>
        <w:rPr>
          <w:noProof/>
        </w:rPr>
        <w:drawing>
          <wp:inline distT="0" distB="0" distL="0" distR="0">
            <wp:extent cx="5497582" cy="3167481"/>
            <wp:effectExtent l="0" t="0" r="8255" b="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04457" cy="3171442"/>
                    </a:xfrm>
                    <a:prstGeom prst="rect">
                      <a:avLst/>
                    </a:prstGeom>
                    <a:noFill/>
                    <a:ln>
                      <a:noFill/>
                    </a:ln>
                  </pic:spPr>
                </pic:pic>
              </a:graphicData>
            </a:graphic>
          </wp:inline>
        </w:drawing>
      </w:r>
    </w:p>
    <w:p w:rsidR="00B06B20" w:rsidRDefault="00B06B20" w:rsidP="00B06B20">
      <w:pPr>
        <w:rPr>
          <w:sz w:val="20"/>
          <w:szCs w:val="20"/>
        </w:rPr>
      </w:pPr>
      <w:r>
        <w:rPr>
          <w:sz w:val="20"/>
          <w:szCs w:val="20"/>
        </w:rPr>
        <w:t>Figura 1</w:t>
      </w:r>
      <w:r w:rsidR="001A440E">
        <w:rPr>
          <w:sz w:val="20"/>
          <w:szCs w:val="20"/>
        </w:rPr>
        <w:t>3</w:t>
      </w:r>
      <w:r>
        <w:rPr>
          <w:sz w:val="20"/>
          <w:szCs w:val="20"/>
        </w:rPr>
        <w:t xml:space="preserve">: Exemplo de escalonamento com a técnica </w:t>
      </w:r>
      <w:r w:rsidRPr="0080617D">
        <w:rPr>
          <w:sz w:val="20"/>
          <w:szCs w:val="20"/>
        </w:rPr>
        <w:t>RM</w:t>
      </w:r>
      <w:r>
        <w:rPr>
          <w:sz w:val="20"/>
          <w:szCs w:val="20"/>
        </w:rPr>
        <w:t xml:space="preserve"> para um conjunto de tarefas periódicas </w:t>
      </w:r>
      <w:r>
        <w:rPr>
          <w:i/>
          <w:sz w:val="20"/>
          <w:szCs w:val="20"/>
        </w:rPr>
        <w:t xml:space="preserve">t1 </w:t>
      </w:r>
      <w:r w:rsidRPr="00B2571D">
        <w:rPr>
          <w:sz w:val="20"/>
          <w:szCs w:val="20"/>
        </w:rPr>
        <w:t>(</w:t>
      </w:r>
      <w:r w:rsidRPr="0092553B">
        <w:rPr>
          <w:i/>
          <w:sz w:val="20"/>
          <w:szCs w:val="20"/>
        </w:rPr>
        <w:t>r0</w:t>
      </w:r>
      <w:r w:rsidRPr="00B2571D">
        <w:rPr>
          <w:sz w:val="20"/>
          <w:szCs w:val="20"/>
        </w:rPr>
        <w:t xml:space="preserve">=0, </w:t>
      </w:r>
      <w:r w:rsidRPr="0092553B">
        <w:rPr>
          <w:i/>
          <w:sz w:val="20"/>
          <w:szCs w:val="20"/>
        </w:rPr>
        <w:t>C</w:t>
      </w:r>
      <w:r w:rsidRPr="00B2571D">
        <w:rPr>
          <w:sz w:val="20"/>
          <w:szCs w:val="20"/>
        </w:rPr>
        <w:t>=</w:t>
      </w:r>
      <w:r>
        <w:rPr>
          <w:sz w:val="20"/>
          <w:szCs w:val="20"/>
        </w:rPr>
        <w:t>3</w:t>
      </w:r>
      <w:r w:rsidRPr="00B2571D">
        <w:rPr>
          <w:sz w:val="20"/>
          <w:szCs w:val="20"/>
        </w:rPr>
        <w:t xml:space="preserve">, </w:t>
      </w:r>
      <w:r w:rsidRPr="0092553B">
        <w:rPr>
          <w:i/>
          <w:sz w:val="20"/>
          <w:szCs w:val="20"/>
        </w:rPr>
        <w:t>D</w:t>
      </w:r>
      <w:r>
        <w:rPr>
          <w:sz w:val="20"/>
          <w:szCs w:val="20"/>
        </w:rPr>
        <w:t>=</w:t>
      </w:r>
      <w:r w:rsidRPr="0092553B">
        <w:rPr>
          <w:i/>
          <w:sz w:val="20"/>
          <w:szCs w:val="20"/>
        </w:rPr>
        <w:t>T</w:t>
      </w:r>
      <w:r w:rsidRPr="00B2571D">
        <w:rPr>
          <w:sz w:val="20"/>
          <w:szCs w:val="20"/>
        </w:rPr>
        <w:t>=</w:t>
      </w:r>
      <w:r>
        <w:rPr>
          <w:sz w:val="20"/>
          <w:szCs w:val="20"/>
        </w:rPr>
        <w:t>20</w:t>
      </w:r>
      <w:r w:rsidRPr="00B2571D">
        <w:rPr>
          <w:sz w:val="20"/>
          <w:szCs w:val="20"/>
        </w:rPr>
        <w:t xml:space="preserve">), </w:t>
      </w:r>
      <w:r>
        <w:rPr>
          <w:i/>
          <w:sz w:val="20"/>
          <w:szCs w:val="20"/>
        </w:rPr>
        <w:t>t2</w:t>
      </w:r>
      <w:r>
        <w:rPr>
          <w:sz w:val="20"/>
          <w:szCs w:val="20"/>
        </w:rPr>
        <w:t xml:space="preserve"> </w:t>
      </w:r>
      <w:r w:rsidRPr="00B2571D">
        <w:rPr>
          <w:sz w:val="20"/>
          <w:szCs w:val="20"/>
        </w:rPr>
        <w:t>(</w:t>
      </w:r>
      <w:r w:rsidRPr="0092553B">
        <w:rPr>
          <w:i/>
          <w:sz w:val="20"/>
          <w:szCs w:val="20"/>
        </w:rPr>
        <w:t>r0</w:t>
      </w:r>
      <w:r w:rsidRPr="00B2571D">
        <w:rPr>
          <w:sz w:val="20"/>
          <w:szCs w:val="20"/>
        </w:rPr>
        <w:t xml:space="preserve">=0, </w:t>
      </w:r>
      <w:r w:rsidRPr="0092553B">
        <w:rPr>
          <w:i/>
          <w:sz w:val="20"/>
          <w:szCs w:val="20"/>
        </w:rPr>
        <w:t>C</w:t>
      </w:r>
      <w:r w:rsidRPr="00B2571D">
        <w:rPr>
          <w:sz w:val="20"/>
          <w:szCs w:val="20"/>
        </w:rPr>
        <w:t xml:space="preserve">=2, </w:t>
      </w:r>
      <w:r w:rsidRPr="0092553B">
        <w:rPr>
          <w:i/>
          <w:sz w:val="20"/>
          <w:szCs w:val="20"/>
        </w:rPr>
        <w:t>D</w:t>
      </w:r>
      <w:r w:rsidRPr="00B2571D">
        <w:rPr>
          <w:sz w:val="20"/>
          <w:szCs w:val="20"/>
        </w:rPr>
        <w:t>=</w:t>
      </w:r>
      <w:r w:rsidRPr="0092553B">
        <w:rPr>
          <w:i/>
          <w:sz w:val="20"/>
          <w:szCs w:val="20"/>
        </w:rPr>
        <w:t>T</w:t>
      </w:r>
      <w:r>
        <w:rPr>
          <w:sz w:val="20"/>
          <w:szCs w:val="20"/>
        </w:rPr>
        <w:t>=10</w:t>
      </w:r>
      <w:r w:rsidRPr="00B2571D">
        <w:rPr>
          <w:sz w:val="20"/>
          <w:szCs w:val="20"/>
        </w:rPr>
        <w:t>)</w:t>
      </w:r>
      <w:r>
        <w:rPr>
          <w:sz w:val="20"/>
          <w:szCs w:val="20"/>
        </w:rPr>
        <w:t xml:space="preserve">, </w:t>
      </w:r>
      <w:proofErr w:type="spellStart"/>
      <w:r w:rsidRPr="00B06B20">
        <w:rPr>
          <w:i/>
          <w:sz w:val="20"/>
          <w:szCs w:val="20"/>
        </w:rPr>
        <w:t>ts</w:t>
      </w:r>
      <w:proofErr w:type="spellEnd"/>
      <w:r>
        <w:rPr>
          <w:sz w:val="20"/>
          <w:szCs w:val="20"/>
        </w:rPr>
        <w:t xml:space="preserve"> </w:t>
      </w:r>
      <w:r w:rsidRPr="00B2571D">
        <w:rPr>
          <w:sz w:val="20"/>
          <w:szCs w:val="20"/>
        </w:rPr>
        <w:t>(</w:t>
      </w:r>
      <w:r w:rsidRPr="0092553B">
        <w:rPr>
          <w:i/>
          <w:sz w:val="20"/>
          <w:szCs w:val="20"/>
        </w:rPr>
        <w:t>r0</w:t>
      </w:r>
      <w:r w:rsidRPr="00B2571D">
        <w:rPr>
          <w:sz w:val="20"/>
          <w:szCs w:val="20"/>
        </w:rPr>
        <w:t xml:space="preserve">=0, </w:t>
      </w:r>
      <w:r w:rsidRPr="0092553B">
        <w:rPr>
          <w:i/>
          <w:sz w:val="20"/>
          <w:szCs w:val="20"/>
        </w:rPr>
        <w:t>C</w:t>
      </w:r>
      <w:r w:rsidRPr="00B2571D">
        <w:rPr>
          <w:sz w:val="20"/>
          <w:szCs w:val="20"/>
        </w:rPr>
        <w:t xml:space="preserve">=2, </w:t>
      </w:r>
      <w:r w:rsidRPr="0092553B">
        <w:rPr>
          <w:i/>
          <w:sz w:val="20"/>
          <w:szCs w:val="20"/>
        </w:rPr>
        <w:t>D</w:t>
      </w:r>
      <w:r w:rsidRPr="00B2571D">
        <w:rPr>
          <w:sz w:val="20"/>
          <w:szCs w:val="20"/>
        </w:rPr>
        <w:t>=</w:t>
      </w:r>
      <w:r w:rsidRPr="0092553B">
        <w:rPr>
          <w:i/>
          <w:sz w:val="20"/>
          <w:szCs w:val="20"/>
        </w:rPr>
        <w:t>T</w:t>
      </w:r>
      <w:r>
        <w:rPr>
          <w:sz w:val="20"/>
          <w:szCs w:val="20"/>
        </w:rPr>
        <w:t>=5</w:t>
      </w:r>
      <w:r w:rsidRPr="00B2571D">
        <w:rPr>
          <w:sz w:val="20"/>
          <w:szCs w:val="20"/>
        </w:rPr>
        <w:t xml:space="preserve">) </w:t>
      </w:r>
      <w:r>
        <w:rPr>
          <w:sz w:val="20"/>
          <w:szCs w:val="20"/>
        </w:rPr>
        <w:t xml:space="preserve">e esporádicas </w:t>
      </w:r>
      <w:r>
        <w:rPr>
          <w:i/>
          <w:sz w:val="20"/>
          <w:szCs w:val="20"/>
        </w:rPr>
        <w:t>t3</w:t>
      </w:r>
      <w:r>
        <w:rPr>
          <w:sz w:val="20"/>
          <w:szCs w:val="20"/>
        </w:rPr>
        <w:t xml:space="preserve"> </w:t>
      </w:r>
      <w:r w:rsidRPr="00B2571D">
        <w:rPr>
          <w:sz w:val="20"/>
          <w:szCs w:val="20"/>
        </w:rPr>
        <w:t>(</w:t>
      </w:r>
      <w:r w:rsidRPr="0092553B">
        <w:rPr>
          <w:i/>
          <w:sz w:val="20"/>
          <w:szCs w:val="20"/>
        </w:rPr>
        <w:t>r0</w:t>
      </w:r>
      <w:r w:rsidRPr="00B2571D">
        <w:rPr>
          <w:sz w:val="20"/>
          <w:szCs w:val="20"/>
        </w:rPr>
        <w:t>=</w:t>
      </w:r>
      <w:r>
        <w:rPr>
          <w:sz w:val="20"/>
          <w:szCs w:val="20"/>
        </w:rPr>
        <w:t>4</w:t>
      </w:r>
      <w:r w:rsidRPr="00B2571D">
        <w:rPr>
          <w:sz w:val="20"/>
          <w:szCs w:val="20"/>
        </w:rPr>
        <w:t xml:space="preserve">, </w:t>
      </w:r>
      <w:r w:rsidRPr="0092553B">
        <w:rPr>
          <w:i/>
          <w:sz w:val="20"/>
          <w:szCs w:val="20"/>
        </w:rPr>
        <w:t>C</w:t>
      </w:r>
      <w:r w:rsidRPr="00B2571D">
        <w:rPr>
          <w:sz w:val="20"/>
          <w:szCs w:val="20"/>
        </w:rPr>
        <w:t>=</w:t>
      </w:r>
      <w:r>
        <w:rPr>
          <w:sz w:val="20"/>
          <w:szCs w:val="20"/>
        </w:rPr>
        <w:t xml:space="preserve">2), </w:t>
      </w:r>
      <w:r>
        <w:rPr>
          <w:i/>
          <w:sz w:val="20"/>
          <w:szCs w:val="20"/>
        </w:rPr>
        <w:t>t4</w:t>
      </w:r>
      <w:r>
        <w:rPr>
          <w:sz w:val="20"/>
          <w:szCs w:val="20"/>
        </w:rPr>
        <w:t xml:space="preserve"> </w:t>
      </w:r>
      <w:r w:rsidRPr="00B2571D">
        <w:rPr>
          <w:sz w:val="20"/>
          <w:szCs w:val="20"/>
        </w:rPr>
        <w:t>(</w:t>
      </w:r>
      <w:r w:rsidRPr="0092553B">
        <w:rPr>
          <w:i/>
          <w:sz w:val="20"/>
          <w:szCs w:val="20"/>
        </w:rPr>
        <w:t>r0</w:t>
      </w:r>
      <w:r w:rsidRPr="00B2571D">
        <w:rPr>
          <w:sz w:val="20"/>
          <w:szCs w:val="20"/>
        </w:rPr>
        <w:t>=</w:t>
      </w:r>
      <w:r>
        <w:rPr>
          <w:sz w:val="20"/>
          <w:szCs w:val="20"/>
        </w:rPr>
        <w:t>10</w:t>
      </w:r>
      <w:r w:rsidRPr="00B2571D">
        <w:rPr>
          <w:sz w:val="20"/>
          <w:szCs w:val="20"/>
        </w:rPr>
        <w:t xml:space="preserve">, </w:t>
      </w:r>
      <w:r w:rsidRPr="0092553B">
        <w:rPr>
          <w:i/>
          <w:sz w:val="20"/>
          <w:szCs w:val="20"/>
        </w:rPr>
        <w:t>C</w:t>
      </w:r>
      <w:r w:rsidRPr="00B2571D">
        <w:rPr>
          <w:sz w:val="20"/>
          <w:szCs w:val="20"/>
        </w:rPr>
        <w:t>=</w:t>
      </w:r>
      <w:r>
        <w:rPr>
          <w:sz w:val="20"/>
          <w:szCs w:val="20"/>
        </w:rPr>
        <w:t xml:space="preserve">1), </w:t>
      </w:r>
      <w:r>
        <w:rPr>
          <w:i/>
          <w:sz w:val="20"/>
          <w:szCs w:val="20"/>
        </w:rPr>
        <w:t>t5</w:t>
      </w:r>
      <w:r>
        <w:rPr>
          <w:sz w:val="20"/>
          <w:szCs w:val="20"/>
        </w:rPr>
        <w:t xml:space="preserve"> </w:t>
      </w:r>
      <w:r w:rsidRPr="00B2571D">
        <w:rPr>
          <w:sz w:val="20"/>
          <w:szCs w:val="20"/>
        </w:rPr>
        <w:t>(</w:t>
      </w:r>
      <w:r w:rsidRPr="0092553B">
        <w:rPr>
          <w:i/>
          <w:sz w:val="20"/>
          <w:szCs w:val="20"/>
        </w:rPr>
        <w:t>r0</w:t>
      </w:r>
      <w:r w:rsidRPr="00B2571D">
        <w:rPr>
          <w:sz w:val="20"/>
          <w:szCs w:val="20"/>
        </w:rPr>
        <w:t>=</w:t>
      </w:r>
      <w:r>
        <w:rPr>
          <w:sz w:val="20"/>
          <w:szCs w:val="20"/>
        </w:rPr>
        <w:t>11</w:t>
      </w:r>
      <w:r w:rsidRPr="00B2571D">
        <w:rPr>
          <w:sz w:val="20"/>
          <w:szCs w:val="20"/>
        </w:rPr>
        <w:t xml:space="preserve">, </w:t>
      </w:r>
      <w:r w:rsidRPr="0092553B">
        <w:rPr>
          <w:i/>
          <w:sz w:val="20"/>
          <w:szCs w:val="20"/>
        </w:rPr>
        <w:t>C</w:t>
      </w:r>
      <w:r w:rsidRPr="00B2571D">
        <w:rPr>
          <w:sz w:val="20"/>
          <w:szCs w:val="20"/>
        </w:rPr>
        <w:t>=</w:t>
      </w:r>
      <w:r>
        <w:rPr>
          <w:sz w:val="20"/>
          <w:szCs w:val="20"/>
        </w:rPr>
        <w:t xml:space="preserve">2) utilizando servidor de </w:t>
      </w:r>
      <w:proofErr w:type="spellStart"/>
      <w:r w:rsidRPr="00B06B20">
        <w:rPr>
          <w:i/>
          <w:sz w:val="20"/>
          <w:szCs w:val="20"/>
        </w:rPr>
        <w:t>polling</w:t>
      </w:r>
      <w:proofErr w:type="spellEnd"/>
      <w:r>
        <w:rPr>
          <w:sz w:val="20"/>
          <w:szCs w:val="20"/>
        </w:rPr>
        <w:t>.</w:t>
      </w:r>
    </w:p>
    <w:p w:rsidR="00B06B20" w:rsidRDefault="00B06B20" w:rsidP="00B06B20">
      <w:pPr>
        <w:ind w:firstLine="708"/>
        <w:rPr>
          <w:sz w:val="20"/>
          <w:szCs w:val="20"/>
          <w:lang w:val="en-US"/>
        </w:rPr>
      </w:pPr>
      <w:proofErr w:type="spellStart"/>
      <w:r w:rsidRPr="0092553B">
        <w:rPr>
          <w:sz w:val="20"/>
          <w:szCs w:val="20"/>
          <w:lang w:val="en-US"/>
        </w:rPr>
        <w:t>Fonte</w:t>
      </w:r>
      <w:proofErr w:type="spellEnd"/>
      <w:r w:rsidRPr="0092553B">
        <w:rPr>
          <w:sz w:val="20"/>
          <w:szCs w:val="20"/>
          <w:lang w:val="en-US"/>
        </w:rPr>
        <w:t>: (COLLET; DELACROIX; KAISER; MAMMERI, p.</w:t>
      </w:r>
      <w:r>
        <w:rPr>
          <w:sz w:val="20"/>
          <w:szCs w:val="20"/>
          <w:lang w:val="en-US"/>
        </w:rPr>
        <w:t xml:space="preserve"> 34</w:t>
      </w:r>
      <w:r w:rsidRPr="0092553B">
        <w:rPr>
          <w:sz w:val="20"/>
          <w:szCs w:val="20"/>
          <w:lang w:val="en-US"/>
        </w:rPr>
        <w:t>, 2012)</w:t>
      </w:r>
    </w:p>
    <w:p w:rsidR="00B06B20" w:rsidRPr="00853497" w:rsidRDefault="00B06B20" w:rsidP="00B06B20">
      <w:pPr>
        <w:ind w:firstLine="0"/>
      </w:pPr>
      <w:r>
        <w:rPr>
          <w:lang w:val="en-US"/>
        </w:rPr>
        <w:lastRenderedPageBreak/>
        <w:tab/>
      </w:r>
      <w:r w:rsidRPr="00B06B20">
        <w:t xml:space="preserve">Podemos perceber que na figura </w:t>
      </w:r>
      <w:r w:rsidR="00853497">
        <w:t>1</w:t>
      </w:r>
      <w:r w:rsidR="001A440E">
        <w:t>3</w:t>
      </w:r>
      <w:r w:rsidR="00107EA7">
        <w:t>,</w:t>
      </w:r>
      <w:r w:rsidR="00853497">
        <w:t xml:space="preserve"> a tarefa </w:t>
      </w:r>
      <w:proofErr w:type="spellStart"/>
      <w:r w:rsidR="00853497" w:rsidRPr="00853497">
        <w:rPr>
          <w:i/>
        </w:rPr>
        <w:t>ts</w:t>
      </w:r>
      <w:proofErr w:type="spellEnd"/>
      <w:r w:rsidR="00853497">
        <w:t xml:space="preserve"> é executada por primeiro devido possuir maior prioridade (</w:t>
      </w:r>
      <w:r w:rsidR="00107EA7">
        <w:t>i.e., M</w:t>
      </w:r>
      <w:r w:rsidR="00853497">
        <w:t xml:space="preserve">enor período, RM), no entanto, não é </w:t>
      </w:r>
      <w:proofErr w:type="gramStart"/>
      <w:r w:rsidR="00853497">
        <w:t>executada devido</w:t>
      </w:r>
      <w:proofErr w:type="gramEnd"/>
      <w:r w:rsidR="00853497">
        <w:t xml:space="preserve"> não possuir tarefas esporádicas pendentes de execução.</w:t>
      </w:r>
    </w:p>
    <w:p w:rsidR="00B80A0E" w:rsidRDefault="00535E3E" w:rsidP="00B80A0E">
      <w:pPr>
        <w:pStyle w:val="Ttulo4"/>
      </w:pPr>
      <w:r>
        <w:t>4</w:t>
      </w:r>
      <w:r w:rsidR="00B80A0E">
        <w:t xml:space="preserve">.4.2.3 Servidor </w:t>
      </w:r>
      <w:proofErr w:type="spellStart"/>
      <w:r w:rsidR="00B80A0E" w:rsidRPr="00D6618A">
        <w:rPr>
          <w:i/>
        </w:rPr>
        <w:t>Sporadic</w:t>
      </w:r>
      <w:proofErr w:type="spellEnd"/>
    </w:p>
    <w:p w:rsidR="00E81E3C" w:rsidRDefault="00A91ACB" w:rsidP="00C20254">
      <w:r>
        <w:t xml:space="preserve">A técnica de servidor </w:t>
      </w:r>
      <w:proofErr w:type="spellStart"/>
      <w:r w:rsidRPr="00A91ACB">
        <w:rPr>
          <w:i/>
        </w:rPr>
        <w:t>Sporadic</w:t>
      </w:r>
      <w:proofErr w:type="spellEnd"/>
      <w:r>
        <w:rPr>
          <w:i/>
        </w:rPr>
        <w:t xml:space="preserve"> </w:t>
      </w:r>
      <w:r w:rsidR="00E9681E">
        <w:t xml:space="preserve">assim como </w:t>
      </w:r>
      <w:proofErr w:type="gramStart"/>
      <w:r w:rsidR="00E9681E">
        <w:t xml:space="preserve">servidores </w:t>
      </w:r>
      <w:r w:rsidR="00E9681E">
        <w:rPr>
          <w:i/>
        </w:rPr>
        <w:t>B</w:t>
      </w:r>
      <w:r w:rsidR="00E9681E" w:rsidRPr="00E9681E">
        <w:rPr>
          <w:i/>
        </w:rPr>
        <w:t>ackground</w:t>
      </w:r>
      <w:proofErr w:type="gramEnd"/>
      <w:r w:rsidR="00E9681E">
        <w:t xml:space="preserve"> utiliza uma tarefa periódica (i.e., </w:t>
      </w:r>
      <w:proofErr w:type="spellStart"/>
      <w:r w:rsidR="00E9681E" w:rsidRPr="00E9681E">
        <w:rPr>
          <w:i/>
        </w:rPr>
        <w:t>Task</w:t>
      </w:r>
      <w:proofErr w:type="spellEnd"/>
      <w:r w:rsidR="00E9681E" w:rsidRPr="00E9681E">
        <w:rPr>
          <w:i/>
        </w:rPr>
        <w:t xml:space="preserve"> Server</w:t>
      </w:r>
      <w:r w:rsidR="00E9681E">
        <w:t xml:space="preserve">) para execução das tarefas aperiódicas, no entanto, a capacidade desse servidor não é </w:t>
      </w:r>
      <w:r w:rsidR="00F178A7">
        <w:t xml:space="preserve">totalmente </w:t>
      </w:r>
      <w:r w:rsidR="00E9681E">
        <w:t xml:space="preserve">restaurada a cada período da tarefa. </w:t>
      </w:r>
    </w:p>
    <w:p w:rsidR="00075025" w:rsidRDefault="00075025" w:rsidP="00C20254">
      <w:r>
        <w:t>Nesta técnica, as tarefas esporádicas possuem alta prioridade, sendo executada no seu instante de ativação, desde que, o servidor possua capacidade para executa-la.</w:t>
      </w:r>
    </w:p>
    <w:p w:rsidR="00F178A7" w:rsidRDefault="00F178A7" w:rsidP="00C20254">
      <w:r>
        <w:t>Para esta técnica, a capacidade do servidor só é restaurada no instante de tempo calculado pela formula:</w:t>
      </w:r>
    </w:p>
    <w:p w:rsidR="00F178A7" w:rsidRPr="00F178A7" w:rsidRDefault="00F178A7" w:rsidP="00C20254">
      <m:oMathPara>
        <m:oMath>
          <m:r>
            <w:rPr>
              <w:rFonts w:ascii="Cambria Math" w:hAnsi="Cambria Math"/>
            </w:rPr>
            <m:t>RT= t+Ti</m:t>
          </m:r>
        </m:oMath>
      </m:oMathPara>
    </w:p>
    <w:p w:rsidR="00F178A7" w:rsidRDefault="00F178A7" w:rsidP="00C20254">
      <w:pPr>
        <w:rPr>
          <w:i/>
        </w:rPr>
      </w:pPr>
      <w:r>
        <w:t>Onde (</w:t>
      </w:r>
      <w:r w:rsidRPr="00F178A7">
        <w:rPr>
          <w:i/>
        </w:rPr>
        <w:t>t</w:t>
      </w:r>
      <w:r>
        <w:t>) equivale ao instante de tempo no qual a tarefa esporádica é executada e (</w:t>
      </w:r>
      <w:r w:rsidRPr="00F178A7">
        <w:rPr>
          <w:i/>
        </w:rPr>
        <w:t>Ti</w:t>
      </w:r>
      <w:r>
        <w:t>)</w:t>
      </w:r>
      <w:r w:rsidR="00F31C89">
        <w:t xml:space="preserve"> equivale ao período da </w:t>
      </w:r>
      <w:proofErr w:type="spellStart"/>
      <w:r w:rsidR="00F31C89" w:rsidRPr="00F31C89">
        <w:rPr>
          <w:i/>
        </w:rPr>
        <w:t>Task</w:t>
      </w:r>
      <w:proofErr w:type="spellEnd"/>
      <w:r w:rsidR="00F31C89" w:rsidRPr="00F31C89">
        <w:rPr>
          <w:i/>
        </w:rPr>
        <w:t xml:space="preserve"> Server</w:t>
      </w:r>
      <w:r w:rsidR="00F31C89">
        <w:rPr>
          <w:i/>
        </w:rPr>
        <w:t>.</w:t>
      </w:r>
    </w:p>
    <w:p w:rsidR="00F31C89" w:rsidRPr="00F31C89" w:rsidRDefault="006F6196" w:rsidP="006F6196">
      <w:pPr>
        <w:ind w:firstLine="0"/>
        <w:jc w:val="center"/>
      </w:pPr>
      <w:r>
        <w:rPr>
          <w:noProof/>
        </w:rPr>
        <w:drawing>
          <wp:inline distT="0" distB="0" distL="0" distR="0">
            <wp:extent cx="5756910" cy="3903980"/>
            <wp:effectExtent l="0" t="0" r="0" b="127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56910" cy="3903980"/>
                    </a:xfrm>
                    <a:prstGeom prst="rect">
                      <a:avLst/>
                    </a:prstGeom>
                    <a:noFill/>
                    <a:ln>
                      <a:noFill/>
                    </a:ln>
                  </pic:spPr>
                </pic:pic>
              </a:graphicData>
            </a:graphic>
          </wp:inline>
        </w:drawing>
      </w:r>
    </w:p>
    <w:p w:rsidR="006F6196" w:rsidRDefault="006F6196" w:rsidP="002F7B71">
      <w:pPr>
        <w:jc w:val="left"/>
        <w:rPr>
          <w:sz w:val="20"/>
          <w:szCs w:val="20"/>
        </w:rPr>
      </w:pPr>
      <w:r>
        <w:rPr>
          <w:sz w:val="20"/>
          <w:szCs w:val="20"/>
        </w:rPr>
        <w:t xml:space="preserve">Figura 14: Exemplo de escalonamento de </w:t>
      </w:r>
      <w:r w:rsidR="002F7B71">
        <w:rPr>
          <w:sz w:val="20"/>
          <w:szCs w:val="20"/>
        </w:rPr>
        <w:t xml:space="preserve">tarefas periódicas </w:t>
      </w:r>
      <w:r w:rsidR="002F7B71" w:rsidRPr="002F7B71">
        <w:rPr>
          <w:i/>
          <w:sz w:val="20"/>
          <w:szCs w:val="20"/>
        </w:rPr>
        <w:t>t1 (r0=0, C=</w:t>
      </w:r>
      <w:proofErr w:type="gramStart"/>
      <w:r w:rsidR="002F7B71" w:rsidRPr="002F7B71">
        <w:rPr>
          <w:i/>
          <w:sz w:val="20"/>
          <w:szCs w:val="20"/>
        </w:rPr>
        <w:t>3,</w:t>
      </w:r>
      <w:proofErr w:type="gramEnd"/>
      <w:r w:rsidR="002F7B71" w:rsidRPr="002F7B71">
        <w:rPr>
          <w:i/>
          <w:sz w:val="20"/>
          <w:szCs w:val="20"/>
        </w:rPr>
        <w:t xml:space="preserve">T=20), t2 (r0=0, C=2, T=10), </w:t>
      </w:r>
      <w:proofErr w:type="spellStart"/>
      <w:r w:rsidR="002F7B71" w:rsidRPr="002F7B71">
        <w:rPr>
          <w:i/>
          <w:sz w:val="20"/>
          <w:szCs w:val="20"/>
        </w:rPr>
        <w:t>ts</w:t>
      </w:r>
      <w:proofErr w:type="spellEnd"/>
      <w:r w:rsidR="002F7B71">
        <w:rPr>
          <w:i/>
          <w:sz w:val="20"/>
          <w:szCs w:val="20"/>
        </w:rPr>
        <w:t xml:space="preserve"> </w:t>
      </w:r>
      <w:r w:rsidR="002F7B71" w:rsidRPr="002F7B71">
        <w:rPr>
          <w:i/>
          <w:sz w:val="20"/>
          <w:szCs w:val="20"/>
        </w:rPr>
        <w:t>(r0=0, C=2, T=5)</w:t>
      </w:r>
      <w:r w:rsidR="002F7B71">
        <w:rPr>
          <w:i/>
          <w:sz w:val="20"/>
          <w:szCs w:val="20"/>
        </w:rPr>
        <w:t xml:space="preserve"> e</w:t>
      </w:r>
      <w:r w:rsidR="002F7B71" w:rsidRPr="002F7B71">
        <w:rPr>
          <w:i/>
          <w:sz w:val="20"/>
          <w:szCs w:val="20"/>
        </w:rPr>
        <w:t xml:space="preserve"> </w:t>
      </w:r>
      <w:r>
        <w:rPr>
          <w:sz w:val="20"/>
          <w:szCs w:val="20"/>
        </w:rPr>
        <w:t xml:space="preserve">tarefas esporádicas </w:t>
      </w:r>
      <w:r>
        <w:rPr>
          <w:i/>
          <w:sz w:val="20"/>
          <w:szCs w:val="20"/>
        </w:rPr>
        <w:t>t3</w:t>
      </w:r>
      <w:r>
        <w:rPr>
          <w:sz w:val="20"/>
          <w:szCs w:val="20"/>
        </w:rPr>
        <w:t xml:space="preserve"> </w:t>
      </w:r>
      <w:r w:rsidRPr="00B2571D">
        <w:rPr>
          <w:sz w:val="20"/>
          <w:szCs w:val="20"/>
        </w:rPr>
        <w:t>(</w:t>
      </w:r>
      <w:r w:rsidRPr="0092553B">
        <w:rPr>
          <w:i/>
          <w:sz w:val="20"/>
          <w:szCs w:val="20"/>
        </w:rPr>
        <w:t>r0</w:t>
      </w:r>
      <w:r w:rsidRPr="00B2571D">
        <w:rPr>
          <w:sz w:val="20"/>
          <w:szCs w:val="20"/>
        </w:rPr>
        <w:t>=</w:t>
      </w:r>
      <w:r>
        <w:rPr>
          <w:sz w:val="20"/>
          <w:szCs w:val="20"/>
        </w:rPr>
        <w:t>4</w:t>
      </w:r>
      <w:r w:rsidRPr="00B2571D">
        <w:rPr>
          <w:sz w:val="20"/>
          <w:szCs w:val="20"/>
        </w:rPr>
        <w:t xml:space="preserve">, </w:t>
      </w:r>
      <w:r w:rsidRPr="0092553B">
        <w:rPr>
          <w:i/>
          <w:sz w:val="20"/>
          <w:szCs w:val="20"/>
        </w:rPr>
        <w:t>C</w:t>
      </w:r>
      <w:r w:rsidRPr="00B2571D">
        <w:rPr>
          <w:sz w:val="20"/>
          <w:szCs w:val="20"/>
        </w:rPr>
        <w:t>=</w:t>
      </w:r>
      <w:r>
        <w:rPr>
          <w:sz w:val="20"/>
          <w:szCs w:val="20"/>
        </w:rPr>
        <w:t xml:space="preserve">2), </w:t>
      </w:r>
      <w:r>
        <w:rPr>
          <w:i/>
          <w:sz w:val="20"/>
          <w:szCs w:val="20"/>
        </w:rPr>
        <w:t>t4</w:t>
      </w:r>
      <w:r>
        <w:rPr>
          <w:sz w:val="20"/>
          <w:szCs w:val="20"/>
        </w:rPr>
        <w:t xml:space="preserve"> </w:t>
      </w:r>
      <w:r w:rsidRPr="00B2571D">
        <w:rPr>
          <w:sz w:val="20"/>
          <w:szCs w:val="20"/>
        </w:rPr>
        <w:t>(</w:t>
      </w:r>
      <w:r w:rsidRPr="0092553B">
        <w:rPr>
          <w:i/>
          <w:sz w:val="20"/>
          <w:szCs w:val="20"/>
        </w:rPr>
        <w:t>r0</w:t>
      </w:r>
      <w:r w:rsidRPr="00B2571D">
        <w:rPr>
          <w:sz w:val="20"/>
          <w:szCs w:val="20"/>
        </w:rPr>
        <w:t>=</w:t>
      </w:r>
      <w:r>
        <w:rPr>
          <w:sz w:val="20"/>
          <w:szCs w:val="20"/>
        </w:rPr>
        <w:t>10</w:t>
      </w:r>
      <w:r w:rsidRPr="00B2571D">
        <w:rPr>
          <w:sz w:val="20"/>
          <w:szCs w:val="20"/>
        </w:rPr>
        <w:t xml:space="preserve">, </w:t>
      </w:r>
      <w:r w:rsidRPr="0092553B">
        <w:rPr>
          <w:i/>
          <w:sz w:val="20"/>
          <w:szCs w:val="20"/>
        </w:rPr>
        <w:t>C</w:t>
      </w:r>
      <w:r w:rsidRPr="00B2571D">
        <w:rPr>
          <w:sz w:val="20"/>
          <w:szCs w:val="20"/>
        </w:rPr>
        <w:t>=</w:t>
      </w:r>
      <w:r>
        <w:rPr>
          <w:sz w:val="20"/>
          <w:szCs w:val="20"/>
        </w:rPr>
        <w:t xml:space="preserve">1), </w:t>
      </w:r>
      <w:r>
        <w:rPr>
          <w:i/>
          <w:sz w:val="20"/>
          <w:szCs w:val="20"/>
        </w:rPr>
        <w:t>t5</w:t>
      </w:r>
      <w:r>
        <w:rPr>
          <w:sz w:val="20"/>
          <w:szCs w:val="20"/>
        </w:rPr>
        <w:t xml:space="preserve"> </w:t>
      </w:r>
      <w:r w:rsidRPr="00B2571D">
        <w:rPr>
          <w:sz w:val="20"/>
          <w:szCs w:val="20"/>
        </w:rPr>
        <w:t>(</w:t>
      </w:r>
      <w:r w:rsidRPr="0092553B">
        <w:rPr>
          <w:i/>
          <w:sz w:val="20"/>
          <w:szCs w:val="20"/>
        </w:rPr>
        <w:t>r0</w:t>
      </w:r>
      <w:r w:rsidRPr="00B2571D">
        <w:rPr>
          <w:sz w:val="20"/>
          <w:szCs w:val="20"/>
        </w:rPr>
        <w:t>=</w:t>
      </w:r>
      <w:r>
        <w:rPr>
          <w:sz w:val="20"/>
          <w:szCs w:val="20"/>
        </w:rPr>
        <w:t>11</w:t>
      </w:r>
      <w:r w:rsidRPr="00B2571D">
        <w:rPr>
          <w:sz w:val="20"/>
          <w:szCs w:val="20"/>
        </w:rPr>
        <w:t xml:space="preserve">, </w:t>
      </w:r>
      <w:r w:rsidRPr="0092553B">
        <w:rPr>
          <w:i/>
          <w:sz w:val="20"/>
          <w:szCs w:val="20"/>
        </w:rPr>
        <w:t>C</w:t>
      </w:r>
      <w:r w:rsidRPr="00B2571D">
        <w:rPr>
          <w:sz w:val="20"/>
          <w:szCs w:val="20"/>
        </w:rPr>
        <w:t>=</w:t>
      </w:r>
      <w:r>
        <w:rPr>
          <w:sz w:val="20"/>
          <w:szCs w:val="20"/>
        </w:rPr>
        <w:t xml:space="preserve">2) utilizando servidor </w:t>
      </w:r>
      <w:proofErr w:type="spellStart"/>
      <w:r w:rsidRPr="006F6196">
        <w:rPr>
          <w:i/>
          <w:sz w:val="20"/>
          <w:szCs w:val="20"/>
        </w:rPr>
        <w:t>sporadic</w:t>
      </w:r>
      <w:proofErr w:type="spellEnd"/>
      <w:r>
        <w:rPr>
          <w:sz w:val="20"/>
          <w:szCs w:val="20"/>
        </w:rPr>
        <w:t>.</w:t>
      </w:r>
    </w:p>
    <w:p w:rsidR="006F6196" w:rsidRDefault="006F6196" w:rsidP="006F6196">
      <w:pPr>
        <w:ind w:firstLine="708"/>
        <w:rPr>
          <w:sz w:val="20"/>
          <w:szCs w:val="20"/>
          <w:lang w:val="en-US"/>
        </w:rPr>
      </w:pPr>
      <w:proofErr w:type="spellStart"/>
      <w:r w:rsidRPr="0092553B">
        <w:rPr>
          <w:sz w:val="20"/>
          <w:szCs w:val="20"/>
          <w:lang w:val="en-US"/>
        </w:rPr>
        <w:t>Fonte</w:t>
      </w:r>
      <w:proofErr w:type="spellEnd"/>
      <w:r w:rsidRPr="0092553B">
        <w:rPr>
          <w:sz w:val="20"/>
          <w:szCs w:val="20"/>
          <w:lang w:val="en-US"/>
        </w:rPr>
        <w:t>: (COLLET; DELACROIX; KAISER; MAMMERI, p.</w:t>
      </w:r>
      <w:r>
        <w:rPr>
          <w:sz w:val="20"/>
          <w:szCs w:val="20"/>
          <w:lang w:val="en-US"/>
        </w:rPr>
        <w:t xml:space="preserve"> 37</w:t>
      </w:r>
      <w:r w:rsidRPr="0092553B">
        <w:rPr>
          <w:sz w:val="20"/>
          <w:szCs w:val="20"/>
          <w:lang w:val="en-US"/>
        </w:rPr>
        <w:t>, 2012)</w:t>
      </w:r>
    </w:p>
    <w:p w:rsidR="00E81E3C" w:rsidRDefault="006F6196" w:rsidP="00C20254">
      <w:r w:rsidRPr="006F6196">
        <w:lastRenderedPageBreak/>
        <w:t xml:space="preserve">Na Figura 14, possuímos um escalonamento de tarefas </w:t>
      </w:r>
      <w:r w:rsidR="000F1222">
        <w:t xml:space="preserve">periódicas e esporádicas utilizando a técnica de servidor </w:t>
      </w:r>
      <w:proofErr w:type="spellStart"/>
      <w:r w:rsidR="000F1222" w:rsidRPr="000F1222">
        <w:rPr>
          <w:i/>
        </w:rPr>
        <w:t>sporadic</w:t>
      </w:r>
      <w:proofErr w:type="spellEnd"/>
      <w:r w:rsidR="000F1222">
        <w:t xml:space="preserve">. Podemos observar que a capacidade do servidor inicia-se em seu estado máximo até o instante que a tarefa </w:t>
      </w:r>
      <w:r w:rsidR="000F1222" w:rsidRPr="000F1222">
        <w:rPr>
          <w:i/>
        </w:rPr>
        <w:t>t3</w:t>
      </w:r>
      <w:r w:rsidR="000F1222">
        <w:t xml:space="preserve"> é iniciada, ela reduz ao valor zero e permanece assim até o instante de tempo </w:t>
      </w:r>
      <w:proofErr w:type="gramStart"/>
      <w:r w:rsidR="000F1222">
        <w:t>9</w:t>
      </w:r>
      <w:proofErr w:type="gramEnd"/>
      <w:r w:rsidR="000F1222">
        <w:t xml:space="preserve"> (i.e., este valor é obtido pelo cálculo </w:t>
      </w:r>
      <m:oMath>
        <m:r>
          <w:rPr>
            <w:rFonts w:ascii="Cambria Math" w:hAnsi="Cambria Math"/>
          </w:rPr>
          <m:t>RT=4+5=9</m:t>
        </m:r>
      </m:oMath>
      <w:r w:rsidR="000F1222">
        <w:t>)</w:t>
      </w:r>
      <w:r w:rsidR="0035357C">
        <w:t>, o mesmo acontece para a execução das tarefas t4 e t5 no instante de tempo 10.</w:t>
      </w:r>
    </w:p>
    <w:p w:rsidR="0035357C" w:rsidRDefault="0035357C" w:rsidP="00C20254"/>
    <w:p w:rsidR="000F1222" w:rsidRDefault="000F1222" w:rsidP="00C20254"/>
    <w:p w:rsidR="000F1222" w:rsidRPr="000F1222" w:rsidRDefault="000F1222" w:rsidP="00C20254"/>
    <w:p w:rsidR="00E81E3C" w:rsidRPr="006F6196" w:rsidRDefault="00E81E3C" w:rsidP="00C20254"/>
    <w:p w:rsidR="00E81E3C" w:rsidRPr="006F6196" w:rsidRDefault="00E81E3C" w:rsidP="00C20254"/>
    <w:p w:rsidR="00C20254" w:rsidRPr="006F6196" w:rsidRDefault="00C20254" w:rsidP="00C20254"/>
    <w:p w:rsidR="00C20254" w:rsidRPr="006F6196" w:rsidRDefault="00C20254" w:rsidP="00C20254"/>
    <w:p w:rsidR="00C20254" w:rsidRPr="006F6196" w:rsidRDefault="00C20254" w:rsidP="00C20254"/>
    <w:p w:rsidR="00C20254" w:rsidRPr="006F6196" w:rsidRDefault="00C20254" w:rsidP="00C20254"/>
    <w:p w:rsidR="00C20254" w:rsidRPr="006F6196" w:rsidRDefault="00C20254" w:rsidP="00C20254"/>
    <w:p w:rsidR="00C20254" w:rsidRPr="006F6196" w:rsidRDefault="00C20254" w:rsidP="00C20254"/>
    <w:p w:rsidR="00C20254" w:rsidRPr="006F6196" w:rsidRDefault="00C20254" w:rsidP="00C20254"/>
    <w:p w:rsidR="00C20254" w:rsidRPr="006F6196" w:rsidRDefault="00C20254" w:rsidP="00C20254"/>
    <w:p w:rsidR="00C20254" w:rsidRPr="006F6196" w:rsidRDefault="00C20254" w:rsidP="00C20254"/>
    <w:p w:rsidR="00C20254" w:rsidRPr="006F6196" w:rsidRDefault="00C20254" w:rsidP="00C20254"/>
    <w:p w:rsidR="001E058C" w:rsidRPr="006F6196" w:rsidRDefault="001E058C" w:rsidP="00C20254"/>
    <w:p w:rsidR="001E058C" w:rsidRPr="006F6196" w:rsidRDefault="001E058C" w:rsidP="00C20254"/>
    <w:p w:rsidR="001E058C" w:rsidRPr="006F6196" w:rsidRDefault="001E058C" w:rsidP="00C20254"/>
    <w:p w:rsidR="001E058C" w:rsidRPr="006F6196" w:rsidRDefault="001E058C" w:rsidP="00C20254"/>
    <w:p w:rsidR="001E058C" w:rsidRPr="006F6196" w:rsidRDefault="001E058C" w:rsidP="00C20254"/>
    <w:p w:rsidR="00C20254" w:rsidRPr="006F6196" w:rsidRDefault="00C20254" w:rsidP="00C20254"/>
    <w:p w:rsidR="00C20254" w:rsidRDefault="00C20254" w:rsidP="00C20254"/>
    <w:p w:rsidR="00266D7C" w:rsidRDefault="00266D7C" w:rsidP="00C20254"/>
    <w:p w:rsidR="00266D7C" w:rsidRDefault="00266D7C" w:rsidP="00C20254"/>
    <w:p w:rsidR="00266D7C" w:rsidRPr="006F6196" w:rsidRDefault="00266D7C" w:rsidP="00C20254"/>
    <w:p w:rsidR="00C20254" w:rsidRDefault="00C20254" w:rsidP="00B80A0E">
      <w:pPr>
        <w:ind w:firstLine="0"/>
      </w:pPr>
    </w:p>
    <w:p w:rsidR="004B16CF" w:rsidRDefault="004B16CF" w:rsidP="00B80A0E">
      <w:pPr>
        <w:ind w:firstLine="0"/>
      </w:pPr>
    </w:p>
    <w:p w:rsidR="004B16CF" w:rsidRDefault="004B16CF" w:rsidP="00B80A0E">
      <w:pPr>
        <w:ind w:firstLine="0"/>
      </w:pPr>
    </w:p>
    <w:p w:rsidR="004B16CF" w:rsidRDefault="004B16CF" w:rsidP="00B80A0E">
      <w:pPr>
        <w:ind w:firstLine="0"/>
      </w:pPr>
    </w:p>
    <w:p w:rsidR="004B16CF" w:rsidRDefault="008A102A" w:rsidP="004B16CF">
      <w:pPr>
        <w:pStyle w:val="Ttulo1"/>
      </w:pPr>
      <w:proofErr w:type="gramStart"/>
      <w:r>
        <w:t>5</w:t>
      </w:r>
      <w:proofErr w:type="gramEnd"/>
      <w:r w:rsidR="004B16CF">
        <w:t xml:space="preserve"> DESENVOLVIMENTO DA FERRAMENTA</w:t>
      </w:r>
    </w:p>
    <w:p w:rsidR="004B16CF" w:rsidRDefault="004B16CF" w:rsidP="004B16CF">
      <w:r>
        <w:t>No desenvolvimento da ferr</w:t>
      </w:r>
      <w:r w:rsidR="00CB394F">
        <w:t>a</w:t>
      </w:r>
      <w:r>
        <w:t xml:space="preserve">menta foram </w:t>
      </w:r>
      <w:r w:rsidR="004E04F6">
        <w:t xml:space="preserve">implementados os algoritmos de escalonamento para tarefas periódicas: </w:t>
      </w:r>
      <w:r w:rsidR="004E04F6" w:rsidRPr="004E04F6">
        <w:rPr>
          <w:i/>
        </w:rPr>
        <w:t xml:space="preserve">Rate </w:t>
      </w:r>
      <w:proofErr w:type="spellStart"/>
      <w:r w:rsidR="004E04F6" w:rsidRPr="004E04F6">
        <w:rPr>
          <w:i/>
        </w:rPr>
        <w:t>Monotonic</w:t>
      </w:r>
      <w:proofErr w:type="spellEnd"/>
      <w:r w:rsidR="004E04F6">
        <w:rPr>
          <w:i/>
        </w:rPr>
        <w:t xml:space="preserve">, Deadline </w:t>
      </w:r>
      <w:proofErr w:type="spellStart"/>
      <w:r w:rsidR="004E04F6">
        <w:rPr>
          <w:i/>
        </w:rPr>
        <w:t>Monotonic</w:t>
      </w:r>
      <w:proofErr w:type="spellEnd"/>
      <w:r w:rsidR="004E04F6">
        <w:rPr>
          <w:i/>
        </w:rPr>
        <w:t xml:space="preserve">, </w:t>
      </w:r>
      <w:proofErr w:type="spellStart"/>
      <w:r w:rsidR="004E04F6">
        <w:rPr>
          <w:i/>
        </w:rPr>
        <w:t>Earliest</w:t>
      </w:r>
      <w:proofErr w:type="spellEnd"/>
      <w:r w:rsidR="004E04F6">
        <w:rPr>
          <w:i/>
        </w:rPr>
        <w:t xml:space="preserve"> Deadline </w:t>
      </w:r>
      <w:proofErr w:type="spellStart"/>
      <w:r w:rsidR="004E04F6">
        <w:rPr>
          <w:i/>
        </w:rPr>
        <w:t>First</w:t>
      </w:r>
      <w:proofErr w:type="spellEnd"/>
      <w:r w:rsidR="004E04F6">
        <w:rPr>
          <w:i/>
        </w:rPr>
        <w:t xml:space="preserve">, </w:t>
      </w:r>
      <w:proofErr w:type="gramStart"/>
      <w:r w:rsidR="004E04F6">
        <w:rPr>
          <w:i/>
        </w:rPr>
        <w:t>Round</w:t>
      </w:r>
      <w:proofErr w:type="gramEnd"/>
      <w:r w:rsidR="004E04F6">
        <w:rPr>
          <w:i/>
        </w:rPr>
        <w:t xml:space="preserve"> Robin, </w:t>
      </w:r>
      <w:proofErr w:type="spellStart"/>
      <w:r w:rsidR="004E04F6">
        <w:rPr>
          <w:i/>
        </w:rPr>
        <w:t>Least</w:t>
      </w:r>
      <w:proofErr w:type="spellEnd"/>
      <w:r w:rsidR="004E04F6">
        <w:rPr>
          <w:i/>
        </w:rPr>
        <w:t xml:space="preserve"> </w:t>
      </w:r>
      <w:proofErr w:type="spellStart"/>
      <w:r w:rsidR="004E04F6">
        <w:rPr>
          <w:i/>
        </w:rPr>
        <w:t>Laxity</w:t>
      </w:r>
      <w:proofErr w:type="spellEnd"/>
      <w:r w:rsidR="004E04F6">
        <w:rPr>
          <w:i/>
        </w:rPr>
        <w:t xml:space="preserve">. </w:t>
      </w:r>
      <w:r w:rsidR="004E04F6">
        <w:t xml:space="preserve">Já as políticas de escalonamento de tarefas esporádicas: Servidor </w:t>
      </w:r>
      <w:r w:rsidR="004E04F6" w:rsidRPr="004E04F6">
        <w:rPr>
          <w:i/>
        </w:rPr>
        <w:t>Background</w:t>
      </w:r>
      <w:r w:rsidR="004E04F6">
        <w:t xml:space="preserve">, </w:t>
      </w:r>
      <w:proofErr w:type="spellStart"/>
      <w:r w:rsidR="004E04F6" w:rsidRPr="004E04F6">
        <w:rPr>
          <w:i/>
        </w:rPr>
        <w:t>Polling</w:t>
      </w:r>
      <w:proofErr w:type="spellEnd"/>
      <w:r w:rsidR="004E04F6">
        <w:rPr>
          <w:i/>
        </w:rPr>
        <w:t xml:space="preserve"> </w:t>
      </w:r>
      <w:r w:rsidR="004E04F6">
        <w:t xml:space="preserve">e </w:t>
      </w:r>
      <w:proofErr w:type="spellStart"/>
      <w:r w:rsidR="004E04F6" w:rsidRPr="004E04F6">
        <w:rPr>
          <w:i/>
        </w:rPr>
        <w:t>Sporadic</w:t>
      </w:r>
      <w:proofErr w:type="spellEnd"/>
      <w:r w:rsidR="004E04F6">
        <w:rPr>
          <w:i/>
        </w:rPr>
        <w:t xml:space="preserve"> </w:t>
      </w:r>
      <w:r w:rsidR="004E04F6">
        <w:t xml:space="preserve">foram </w:t>
      </w:r>
      <w:proofErr w:type="gramStart"/>
      <w:r w:rsidR="004E04F6">
        <w:t>integradas</w:t>
      </w:r>
      <w:proofErr w:type="gramEnd"/>
      <w:r w:rsidR="004E04F6">
        <w:t xml:space="preserve"> apenas a técnica EDF.</w:t>
      </w:r>
    </w:p>
    <w:p w:rsidR="004E04F6" w:rsidRDefault="004E04F6" w:rsidP="004B16CF">
      <w:r>
        <w:t xml:space="preserve">Para implementação foi utilizada a linguagem Java em conjunto a </w:t>
      </w:r>
      <w:proofErr w:type="spellStart"/>
      <w:r>
        <w:t>api</w:t>
      </w:r>
      <w:proofErr w:type="spellEnd"/>
      <w:r>
        <w:t xml:space="preserve"> </w:t>
      </w:r>
      <w:proofErr w:type="spellStart"/>
      <w:proofErr w:type="gramStart"/>
      <w:r>
        <w:t>JavaFX</w:t>
      </w:r>
      <w:proofErr w:type="spellEnd"/>
      <w:proofErr w:type="gramEnd"/>
      <w:r>
        <w:t xml:space="preserve"> para geração da UI</w:t>
      </w:r>
      <w:r w:rsidR="00A44F60">
        <w:t xml:space="preserve">, </w:t>
      </w:r>
      <w:r w:rsidR="008A102A">
        <w:t xml:space="preserve">MAVEN para gerência das dependências e </w:t>
      </w:r>
      <w:r w:rsidR="008A102A" w:rsidRPr="008A102A">
        <w:rPr>
          <w:i/>
        </w:rPr>
        <w:t>build</w:t>
      </w:r>
      <w:r w:rsidR="008A102A" w:rsidRPr="008A102A">
        <w:t>,</w:t>
      </w:r>
      <w:r w:rsidR="008A102A">
        <w:t xml:space="preserve"> e </w:t>
      </w:r>
      <w:proofErr w:type="spellStart"/>
      <w:r w:rsidR="008A102A">
        <w:t>JUnit</w:t>
      </w:r>
      <w:proofErr w:type="spellEnd"/>
      <w:r w:rsidR="008A102A">
        <w:t xml:space="preserve"> para desenvolvimento dos testes unitários criados no sistema. </w:t>
      </w:r>
      <w:r w:rsidR="009B2285">
        <w:t xml:space="preserve">Essa </w:t>
      </w:r>
      <w:proofErr w:type="gramStart"/>
      <w:r w:rsidR="009B2285">
        <w:t>implementação</w:t>
      </w:r>
      <w:proofErr w:type="gramEnd"/>
      <w:r w:rsidR="009B2285">
        <w:t xml:space="preserve"> foi feita sob</w:t>
      </w:r>
      <w:r w:rsidR="00072B2A">
        <w:t>re</w:t>
      </w:r>
      <w:r w:rsidR="009B2285">
        <w:t xml:space="preserve"> sistema operacional Linux.</w:t>
      </w:r>
    </w:p>
    <w:p w:rsidR="006B05FB" w:rsidRDefault="006B05FB" w:rsidP="004B16CF"/>
    <w:p w:rsidR="006B05FB" w:rsidRDefault="006B05FB" w:rsidP="006B05FB">
      <w:pPr>
        <w:ind w:firstLine="0"/>
        <w:jc w:val="center"/>
      </w:pPr>
      <w:r w:rsidRPr="006B05FB">
        <w:rPr>
          <w:noProof/>
        </w:rPr>
        <w:drawing>
          <wp:inline distT="0" distB="0" distL="0" distR="0">
            <wp:extent cx="5308979" cy="4144654"/>
            <wp:effectExtent l="0" t="0" r="6350" b="8255"/>
            <wp:docPr id="2" name="Imagem 2" descr="C:\Users\Hussama Ismail\escalonator-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ussama Ismail\escalonator-rm.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17874" cy="4151598"/>
                    </a:xfrm>
                    <a:prstGeom prst="rect">
                      <a:avLst/>
                    </a:prstGeom>
                    <a:noFill/>
                    <a:ln>
                      <a:noFill/>
                    </a:ln>
                  </pic:spPr>
                </pic:pic>
              </a:graphicData>
            </a:graphic>
          </wp:inline>
        </w:drawing>
      </w:r>
    </w:p>
    <w:p w:rsidR="006B05FB" w:rsidRDefault="006B05FB" w:rsidP="006B05FB">
      <w:pPr>
        <w:ind w:firstLine="708"/>
        <w:jc w:val="left"/>
        <w:rPr>
          <w:i/>
          <w:sz w:val="20"/>
          <w:szCs w:val="20"/>
        </w:rPr>
      </w:pPr>
      <w:r>
        <w:rPr>
          <w:sz w:val="20"/>
          <w:szCs w:val="20"/>
        </w:rPr>
        <w:t>Figura 15: Execução da aplicação ‘</w:t>
      </w:r>
      <w:proofErr w:type="spellStart"/>
      <w:r w:rsidRPr="006B05FB">
        <w:rPr>
          <w:i/>
          <w:sz w:val="20"/>
          <w:szCs w:val="20"/>
        </w:rPr>
        <w:t>Escalonator</w:t>
      </w:r>
      <w:proofErr w:type="spellEnd"/>
      <w:r w:rsidRPr="006B05FB">
        <w:rPr>
          <w:i/>
          <w:sz w:val="20"/>
          <w:szCs w:val="20"/>
        </w:rPr>
        <w:t>’</w:t>
      </w:r>
      <w:r>
        <w:rPr>
          <w:sz w:val="20"/>
          <w:szCs w:val="20"/>
        </w:rPr>
        <w:t xml:space="preserve"> utilizando a técnica </w:t>
      </w:r>
      <w:r w:rsidRPr="006B05FB">
        <w:rPr>
          <w:i/>
          <w:sz w:val="20"/>
          <w:szCs w:val="20"/>
        </w:rPr>
        <w:t xml:space="preserve">Rate </w:t>
      </w:r>
      <w:proofErr w:type="spellStart"/>
      <w:r w:rsidRPr="006B05FB">
        <w:rPr>
          <w:i/>
          <w:sz w:val="20"/>
          <w:szCs w:val="20"/>
        </w:rPr>
        <w:t>Monotonic</w:t>
      </w:r>
      <w:proofErr w:type="spellEnd"/>
      <w:r>
        <w:rPr>
          <w:sz w:val="20"/>
          <w:szCs w:val="20"/>
        </w:rPr>
        <w:t xml:space="preserve"> sem preempção com o conjunto de tarefas: </w:t>
      </w:r>
      <w:r w:rsidRPr="006B05FB">
        <w:rPr>
          <w:i/>
          <w:sz w:val="20"/>
          <w:szCs w:val="20"/>
        </w:rPr>
        <w:t>t1 (r0=0, C=3, D=T=20), t2 (r0=0, C=2, T=D=5) e t3 (r0=0, C=2, P=T=10).</w:t>
      </w:r>
    </w:p>
    <w:p w:rsidR="006B05FB" w:rsidRDefault="006B05FB" w:rsidP="006B05FB">
      <w:pPr>
        <w:ind w:firstLine="708"/>
        <w:jc w:val="left"/>
      </w:pPr>
    </w:p>
    <w:p w:rsidR="006B05FB" w:rsidRPr="006B05FB" w:rsidRDefault="006B05FB" w:rsidP="006B05FB">
      <w:pPr>
        <w:ind w:firstLine="708"/>
        <w:jc w:val="left"/>
      </w:pPr>
      <w:r>
        <w:lastRenderedPageBreak/>
        <w:t xml:space="preserve">No exemplo da figura 15, temos a execução da aplicação desenvolvida gerando o diagrama temporal para a técnica RM sem preempção utilizando o conjunto de </w:t>
      </w:r>
      <w:r w:rsidRPr="006B05FB">
        <w:t xml:space="preserve">tarefas </w:t>
      </w:r>
      <w:r w:rsidRPr="006B05FB">
        <w:rPr>
          <w:i/>
        </w:rPr>
        <w:t>t1 (r0=0, C=3, D=T=20), t2 (r0=0, C=2, T=D=5) e t3 (r0=0, C=2, P=T=10).</w:t>
      </w:r>
      <w:r w:rsidRPr="006B05FB">
        <w:t xml:space="preserve"> </w:t>
      </w:r>
    </w:p>
    <w:p w:rsidR="009D78E6" w:rsidRDefault="009D78E6" w:rsidP="009D78E6">
      <w:pPr>
        <w:pStyle w:val="Ttulo2"/>
      </w:pPr>
      <w:r>
        <w:t>5.1 TECNOLOGIAS UTILIZADAS</w:t>
      </w:r>
    </w:p>
    <w:p w:rsidR="00700A09" w:rsidRDefault="00700A09" w:rsidP="009D78E6">
      <w:pPr>
        <w:pStyle w:val="Ttulo3"/>
      </w:pPr>
      <w:r>
        <w:t>5.1</w:t>
      </w:r>
      <w:r w:rsidR="009D78E6">
        <w:t>.1</w:t>
      </w:r>
      <w:r>
        <w:t xml:space="preserve"> </w:t>
      </w:r>
      <w:r w:rsidR="00AA7E7C">
        <w:t>J</w:t>
      </w:r>
      <w:r w:rsidR="009D78E6">
        <w:t>ava</w:t>
      </w:r>
    </w:p>
    <w:p w:rsidR="009B2285" w:rsidRPr="009B2285" w:rsidRDefault="009B2285" w:rsidP="009B2285">
      <w:r>
        <w:t>Conforme o site da ORACLE (2013): “</w:t>
      </w:r>
      <w:r w:rsidRPr="009B2285">
        <w:t>Java é uma linguagem de programação e uma plataforma de computação lançada pela primeira vez pela Sun Microsystems em 1995. É a tecnologia que capacita muitos programas da mais alta qualidade, como utilitários, jogos e aplicativos corporativos, entre muitos outros”</w:t>
      </w:r>
      <w:r>
        <w:t xml:space="preserve">. Ela foi escolhida por </w:t>
      </w:r>
      <w:r w:rsidR="00D320F5">
        <w:t>ser uma ling</w:t>
      </w:r>
      <w:r w:rsidR="00324F95">
        <w:t>uag</w:t>
      </w:r>
      <w:r w:rsidR="00D320F5">
        <w:t>em</w:t>
      </w:r>
      <w:r w:rsidR="00324F95">
        <w:t xml:space="preserve"> orientada objetos e</w:t>
      </w:r>
      <w:r w:rsidR="00D320F5">
        <w:t xml:space="preserve"> </w:t>
      </w:r>
      <w:proofErr w:type="spellStart"/>
      <w:r w:rsidR="00D320F5">
        <w:t>multi</w:t>
      </w:r>
      <w:r w:rsidR="003F405B">
        <w:t>-</w:t>
      </w:r>
      <w:r w:rsidR="00324F95">
        <w:t>plataforma</w:t>
      </w:r>
      <w:proofErr w:type="spellEnd"/>
      <w:r w:rsidR="00324F95">
        <w:t>.</w:t>
      </w:r>
    </w:p>
    <w:p w:rsidR="00700A09" w:rsidRDefault="00700A09" w:rsidP="009D78E6">
      <w:pPr>
        <w:pStyle w:val="Ttulo3"/>
      </w:pPr>
      <w:r>
        <w:t>5.</w:t>
      </w:r>
      <w:r w:rsidR="009D78E6">
        <w:t>1.</w:t>
      </w:r>
      <w:r>
        <w:t xml:space="preserve">2 </w:t>
      </w:r>
      <w:proofErr w:type="spellStart"/>
      <w:proofErr w:type="gramStart"/>
      <w:r w:rsidR="00AA7E7C">
        <w:t>J</w:t>
      </w:r>
      <w:r w:rsidR="009D78E6">
        <w:t>ava</w:t>
      </w:r>
      <w:r>
        <w:t>FX</w:t>
      </w:r>
      <w:proofErr w:type="spellEnd"/>
      <w:proofErr w:type="gramEnd"/>
    </w:p>
    <w:p w:rsidR="00A9668A" w:rsidRDefault="00A9668A" w:rsidP="008B569A">
      <w:r>
        <w:t xml:space="preserve">O </w:t>
      </w:r>
      <w:proofErr w:type="spellStart"/>
      <w:proofErr w:type="gramStart"/>
      <w:r>
        <w:t>JavaFX</w:t>
      </w:r>
      <w:proofErr w:type="spellEnd"/>
      <w:proofErr w:type="gramEnd"/>
      <w:r>
        <w:t xml:space="preserve"> é um plataforma</w:t>
      </w:r>
      <w:r w:rsidR="00714214">
        <w:t xml:space="preserve"> mantida pela ORACLE</w:t>
      </w:r>
      <w:r>
        <w:t xml:space="preserve"> para desenvolvimento de interfaces ricas utilizando a linguagem Java.</w:t>
      </w:r>
      <w:r w:rsidR="00C43DC1">
        <w:t xml:space="preserve"> Atualmente se encontra na versão </w:t>
      </w:r>
      <w:proofErr w:type="gramStart"/>
      <w:r w:rsidR="00C43DC1">
        <w:t>2</w:t>
      </w:r>
      <w:proofErr w:type="gramEnd"/>
      <w:r>
        <w:t xml:space="preserve"> </w:t>
      </w:r>
      <w:r w:rsidR="00C43DC1">
        <w:t>e</w:t>
      </w:r>
      <w:r>
        <w:t xml:space="preserve"> foi integrad</w:t>
      </w:r>
      <w:r w:rsidR="00C43DC1">
        <w:t>a</w:t>
      </w:r>
      <w:r>
        <w:t xml:space="preserve"> a versão 7 da JDK</w:t>
      </w:r>
      <w:r w:rsidR="00C43DC1">
        <w:t xml:space="preserve">, </w:t>
      </w:r>
      <w:r>
        <w:t xml:space="preserve">já </w:t>
      </w:r>
      <w:r w:rsidR="00C43DC1">
        <w:t>sendo</w:t>
      </w:r>
      <w:r>
        <w:t xml:space="preserve"> inclus</w:t>
      </w:r>
      <w:r w:rsidR="00C43DC1">
        <w:t>a</w:t>
      </w:r>
      <w:r>
        <w:t xml:space="preserve"> ao pacote de desenvolvimento.</w:t>
      </w:r>
    </w:p>
    <w:p w:rsidR="008B569A" w:rsidRPr="009B2285" w:rsidRDefault="008B569A" w:rsidP="008B569A">
      <w:r>
        <w:t xml:space="preserve">Com </w:t>
      </w:r>
      <w:proofErr w:type="spellStart"/>
      <w:proofErr w:type="gramStart"/>
      <w:r>
        <w:t>JavaFX</w:t>
      </w:r>
      <w:proofErr w:type="spellEnd"/>
      <w:proofErr w:type="gramEnd"/>
      <w:r>
        <w:t xml:space="preserve"> é</w:t>
      </w:r>
      <w:r w:rsidR="00C43DC1">
        <w:t xml:space="preserve"> possível</w:t>
      </w:r>
      <w:r>
        <w:t xml:space="preserve"> escrever uma aplicação </w:t>
      </w:r>
      <w:r w:rsidR="00C43DC1">
        <w:t>e executa-la em ambientes ou dispositivos diferentes (i.e., Desktop, WEB, Mobile, TV, entre out</w:t>
      </w:r>
      <w:r w:rsidR="009B2285">
        <w:t>ros), sendo esse o principal motivo de sua escolha.</w:t>
      </w:r>
    </w:p>
    <w:p w:rsidR="00700A09" w:rsidRDefault="00700A09" w:rsidP="009D78E6">
      <w:pPr>
        <w:pStyle w:val="Ttulo3"/>
      </w:pPr>
      <w:r>
        <w:t>5.</w:t>
      </w:r>
      <w:r w:rsidR="009D78E6">
        <w:t>1.</w:t>
      </w:r>
      <w:r>
        <w:t xml:space="preserve">3 </w:t>
      </w:r>
      <w:proofErr w:type="spellStart"/>
      <w:r w:rsidR="00AA7E7C">
        <w:t>M</w:t>
      </w:r>
      <w:r w:rsidR="009D78E6">
        <w:t>aven</w:t>
      </w:r>
      <w:proofErr w:type="spellEnd"/>
    </w:p>
    <w:p w:rsidR="00D10CC7" w:rsidRPr="001B06A1" w:rsidRDefault="00D10CC7" w:rsidP="00D10CC7">
      <w:r>
        <w:t>MAVEN é uma ferramenta</w:t>
      </w:r>
      <w:r w:rsidR="00714214">
        <w:t xml:space="preserve"> mantida pela APACHE que é responsável por auxiliar no processo de build e gerência das dependências do projeto. Com o MAVEN não precisamos nos preocupar em anexar </w:t>
      </w:r>
      <w:proofErr w:type="spellStart"/>
      <w:r w:rsidR="00714214" w:rsidRPr="001B06A1">
        <w:rPr>
          <w:i/>
        </w:rPr>
        <w:t>libs</w:t>
      </w:r>
      <w:proofErr w:type="spellEnd"/>
      <w:r w:rsidR="00714214">
        <w:t xml:space="preserve"> ao nosso repositório</w:t>
      </w:r>
      <w:r w:rsidR="001B06A1">
        <w:t xml:space="preserve">, ele possui um arquivo descritor, onde nele são colocadas quais </w:t>
      </w:r>
      <w:proofErr w:type="spellStart"/>
      <w:r w:rsidR="001B06A1" w:rsidRPr="001B06A1">
        <w:rPr>
          <w:i/>
        </w:rPr>
        <w:t>libs</w:t>
      </w:r>
      <w:proofErr w:type="spellEnd"/>
      <w:r w:rsidR="001B06A1">
        <w:t xml:space="preserve"> são utilizadas pela nossa aplicação</w:t>
      </w:r>
      <w:r w:rsidR="00904038">
        <w:t>,</w:t>
      </w:r>
      <w:r w:rsidR="001B06A1">
        <w:t xml:space="preserve"> e elas são baixadas de repositórios na internet durante o processo de compilação. Permitindo assim fácil troca de versões de </w:t>
      </w:r>
      <w:proofErr w:type="spellStart"/>
      <w:r w:rsidR="001B06A1" w:rsidRPr="001B06A1">
        <w:rPr>
          <w:i/>
        </w:rPr>
        <w:t>lib</w:t>
      </w:r>
      <w:proofErr w:type="spellEnd"/>
      <w:r w:rsidR="001B06A1" w:rsidRPr="001B06A1">
        <w:rPr>
          <w:i/>
        </w:rPr>
        <w:t xml:space="preserve"> </w:t>
      </w:r>
      <w:r w:rsidR="001B06A1">
        <w:t>e melhor organização do projeto.</w:t>
      </w:r>
    </w:p>
    <w:p w:rsidR="00700A09" w:rsidRDefault="00700A09" w:rsidP="009D78E6">
      <w:pPr>
        <w:pStyle w:val="Ttulo3"/>
      </w:pPr>
      <w:r>
        <w:t>5.</w:t>
      </w:r>
      <w:r w:rsidR="009D78E6">
        <w:t>1.</w:t>
      </w:r>
      <w:r>
        <w:t xml:space="preserve">4 </w:t>
      </w:r>
      <w:proofErr w:type="spellStart"/>
      <w:proofErr w:type="gramStart"/>
      <w:r w:rsidR="009D78E6">
        <w:t>JUnit</w:t>
      </w:r>
      <w:proofErr w:type="spellEnd"/>
      <w:proofErr w:type="gramEnd"/>
    </w:p>
    <w:p w:rsidR="004A148A" w:rsidRDefault="00053DC2" w:rsidP="004A148A">
      <w:r>
        <w:t xml:space="preserve">Conforme o site do </w:t>
      </w:r>
      <w:proofErr w:type="spellStart"/>
      <w:proofErr w:type="gramStart"/>
      <w:r>
        <w:t>JUnit</w:t>
      </w:r>
      <w:proofErr w:type="spellEnd"/>
      <w:proofErr w:type="gramEnd"/>
      <w:r>
        <w:t xml:space="preserve"> (2013, tradução nossa): “</w:t>
      </w:r>
      <w:proofErr w:type="spellStart"/>
      <w:r>
        <w:t>JUnit</w:t>
      </w:r>
      <w:proofErr w:type="spellEnd"/>
      <w:r>
        <w:t xml:space="preserve"> é um framework simples para escrita de testes repetitivos”. O </w:t>
      </w:r>
      <w:proofErr w:type="spellStart"/>
      <w:proofErr w:type="gramStart"/>
      <w:r>
        <w:t>JUnit</w:t>
      </w:r>
      <w:proofErr w:type="spellEnd"/>
      <w:proofErr w:type="gramEnd"/>
      <w:r>
        <w:t xml:space="preserve"> nos permite escrever testes unitários utilizando linguagem Java</w:t>
      </w:r>
      <w:r w:rsidR="00F35699">
        <w:t>,</w:t>
      </w:r>
      <w:r>
        <w:t xml:space="preserve"> para testar partes de código</w:t>
      </w:r>
      <w:r w:rsidR="003F405B">
        <w:t>,</w:t>
      </w:r>
      <w:r>
        <w:t xml:space="preserve"> </w:t>
      </w:r>
      <w:r w:rsidR="00F35699">
        <w:t xml:space="preserve">analisando resultados esperados por meio de </w:t>
      </w:r>
      <w:r w:rsidR="00F35699">
        <w:lastRenderedPageBreak/>
        <w:t xml:space="preserve">assertivas (i.e., </w:t>
      </w:r>
      <w:proofErr w:type="spellStart"/>
      <w:r w:rsidR="00F35699" w:rsidRPr="00F35699">
        <w:rPr>
          <w:i/>
        </w:rPr>
        <w:t>Asserts</w:t>
      </w:r>
      <w:proofErr w:type="spellEnd"/>
      <w:r w:rsidR="00F35699">
        <w:t>).</w:t>
      </w:r>
      <w:r w:rsidR="004A148A">
        <w:t xml:space="preserve"> </w:t>
      </w:r>
      <w:r w:rsidR="004C647E">
        <w:br/>
      </w:r>
      <w:r w:rsidR="004C647E">
        <w:tab/>
        <w:t xml:space="preserve">O </w:t>
      </w:r>
      <w:proofErr w:type="spellStart"/>
      <w:proofErr w:type="gramStart"/>
      <w:r w:rsidR="004C647E">
        <w:t>JUnit</w:t>
      </w:r>
      <w:proofErr w:type="spellEnd"/>
      <w:proofErr w:type="gramEnd"/>
      <w:r w:rsidR="004C647E">
        <w:t xml:space="preserve"> foi incorporado ao projeto para </w:t>
      </w:r>
      <w:r w:rsidR="0008219B">
        <w:t>validar os diagramas temporais gerados pelos algoritmos, permitindo que após modificações no algoritmo, testes validem se eles ainda estão gerados valores corretos.</w:t>
      </w:r>
    </w:p>
    <w:p w:rsidR="004A148A" w:rsidRDefault="00700A09" w:rsidP="004A148A">
      <w:pPr>
        <w:pStyle w:val="Ttulo2"/>
      </w:pPr>
      <w:r>
        <w:t>5</w:t>
      </w:r>
      <w:r w:rsidR="009D78E6">
        <w:t>.2</w:t>
      </w:r>
      <w:r>
        <w:t xml:space="preserve"> </w:t>
      </w:r>
      <w:proofErr w:type="gramStart"/>
      <w:r>
        <w:t>IMPLEMENTAÇÃO</w:t>
      </w:r>
      <w:proofErr w:type="gramEnd"/>
      <w:r>
        <w:t xml:space="preserve"> DOS ALGORITMOS</w:t>
      </w:r>
    </w:p>
    <w:p w:rsidR="009F248F" w:rsidRDefault="009F248F" w:rsidP="009F248F">
      <w:r>
        <w:t xml:space="preserve">Para </w:t>
      </w:r>
      <w:r w:rsidR="00E27F5B">
        <w:t xml:space="preserve">melhor </w:t>
      </w:r>
      <w:proofErr w:type="gramStart"/>
      <w:r w:rsidR="00E27F5B">
        <w:t>implementação</w:t>
      </w:r>
      <w:proofErr w:type="gramEnd"/>
      <w:r w:rsidR="00E27F5B">
        <w:t xml:space="preserve"> </w:t>
      </w:r>
      <w:r>
        <w:t xml:space="preserve">do </w:t>
      </w:r>
      <w:r w:rsidR="00E27F5B">
        <w:t>projeto e utilização dos recursos da lin</w:t>
      </w:r>
      <w:r w:rsidR="007C32A2">
        <w:t>gu</w:t>
      </w:r>
      <w:r w:rsidR="00E27F5B">
        <w:t>agem</w:t>
      </w:r>
      <w:r w:rsidR="007C32A2">
        <w:t xml:space="preserve"> adotada</w:t>
      </w:r>
      <w:r w:rsidR="00E27F5B">
        <w:t>, foram</w:t>
      </w:r>
      <w:r w:rsidR="00E27F5B" w:rsidRPr="00E27F5B">
        <w:t xml:space="preserve"> </w:t>
      </w:r>
      <w:r w:rsidR="00E27F5B">
        <w:t xml:space="preserve">utilizados alguns conceitos de orientação a objetos como </w:t>
      </w:r>
      <w:r w:rsidR="007C32A2">
        <w:t>herança, polimorfismo entre outros, que podem ser visualizados no diagrama de classes gerado para a aplicação</w:t>
      </w:r>
      <w:r w:rsidR="00C80BC2">
        <w:t>,</w:t>
      </w:r>
      <w:r w:rsidR="007C32A2">
        <w:t xml:space="preserve"> conforme figura </w:t>
      </w:r>
      <w:r w:rsidR="00E67018">
        <w:t>16</w:t>
      </w:r>
      <w:r w:rsidR="007C32A2">
        <w:t>.</w:t>
      </w:r>
    </w:p>
    <w:p w:rsidR="00F32415" w:rsidRDefault="00F32415" w:rsidP="009F248F"/>
    <w:p w:rsidR="007C32A2" w:rsidRPr="009F248F" w:rsidRDefault="00C32026" w:rsidP="00F32415">
      <w:pPr>
        <w:ind w:firstLine="0"/>
      </w:pPr>
      <w:r>
        <w:rPr>
          <w:noProof/>
        </w:rPr>
        <w:drawing>
          <wp:inline distT="0" distB="0" distL="0" distR="0">
            <wp:extent cx="5752465" cy="2456815"/>
            <wp:effectExtent l="0" t="0" r="635" b="63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52465" cy="2456815"/>
                    </a:xfrm>
                    <a:prstGeom prst="rect">
                      <a:avLst/>
                    </a:prstGeom>
                    <a:noFill/>
                    <a:ln>
                      <a:noFill/>
                    </a:ln>
                  </pic:spPr>
                </pic:pic>
              </a:graphicData>
            </a:graphic>
          </wp:inline>
        </w:drawing>
      </w:r>
    </w:p>
    <w:p w:rsidR="009F248F" w:rsidRDefault="009F248F" w:rsidP="007C32A2">
      <w:pPr>
        <w:ind w:firstLine="708"/>
        <w:jc w:val="left"/>
        <w:rPr>
          <w:sz w:val="20"/>
          <w:szCs w:val="20"/>
        </w:rPr>
      </w:pPr>
      <w:r>
        <w:rPr>
          <w:sz w:val="20"/>
          <w:szCs w:val="20"/>
        </w:rPr>
        <w:t>Figura 1</w:t>
      </w:r>
      <w:r w:rsidR="00E67018">
        <w:rPr>
          <w:sz w:val="20"/>
          <w:szCs w:val="20"/>
        </w:rPr>
        <w:t>6</w:t>
      </w:r>
      <w:r>
        <w:rPr>
          <w:sz w:val="20"/>
          <w:szCs w:val="20"/>
        </w:rPr>
        <w:t>: Diagrama de classes gerado para a aplicação.</w:t>
      </w:r>
    </w:p>
    <w:p w:rsidR="007C32A2" w:rsidRDefault="007C32A2" w:rsidP="009F248F">
      <w:pPr>
        <w:ind w:firstLine="0"/>
        <w:jc w:val="left"/>
        <w:rPr>
          <w:sz w:val="20"/>
          <w:szCs w:val="20"/>
        </w:rPr>
      </w:pPr>
    </w:p>
    <w:p w:rsidR="007C32A2" w:rsidRDefault="007C32A2" w:rsidP="007C32A2">
      <w:pPr>
        <w:ind w:firstLine="0"/>
      </w:pPr>
      <w:r>
        <w:rPr>
          <w:sz w:val="20"/>
          <w:szCs w:val="20"/>
        </w:rPr>
        <w:tab/>
      </w:r>
      <w:r>
        <w:t>Como podemos observar na figura 1</w:t>
      </w:r>
      <w:r w:rsidR="00E67018">
        <w:t>6</w:t>
      </w:r>
      <w:r>
        <w:t>, foi criada uma interface mais genérica chamada “</w:t>
      </w:r>
      <w:proofErr w:type="spellStart"/>
      <w:r w:rsidRPr="007C32A2">
        <w:rPr>
          <w:i/>
        </w:rPr>
        <w:t>Scheduler</w:t>
      </w:r>
      <w:proofErr w:type="spellEnd"/>
      <w:r>
        <w:t>” que representa todos os escalonadores de STR</w:t>
      </w:r>
      <w:r w:rsidR="00FA1D7B">
        <w:t xml:space="preserve"> e que possuí uma única assinatura de método que é “</w:t>
      </w:r>
      <w:proofErr w:type="spellStart"/>
      <w:r w:rsidR="00FA1D7B" w:rsidRPr="00FA1D7B">
        <w:rPr>
          <w:i/>
        </w:rPr>
        <w:t>simulate</w:t>
      </w:r>
      <w:proofErr w:type="spellEnd"/>
      <w:r w:rsidR="00C80BC2">
        <w:t xml:space="preserve">” retornando um objeto do tipo </w:t>
      </w:r>
      <w:r w:rsidR="00FA1D7B" w:rsidRPr="00FA1D7B">
        <w:rPr>
          <w:i/>
        </w:rPr>
        <w:t>“Chart</w:t>
      </w:r>
      <w:r w:rsidR="00FA1D7B" w:rsidRPr="00FA1D7B">
        <w:t>”</w:t>
      </w:r>
      <w:r w:rsidR="00C80BC2">
        <w:t xml:space="preserve"> do </w:t>
      </w:r>
      <w:proofErr w:type="spellStart"/>
      <w:proofErr w:type="gramStart"/>
      <w:r w:rsidR="00C80BC2">
        <w:t>JavaFX</w:t>
      </w:r>
      <w:proofErr w:type="spellEnd"/>
      <w:proofErr w:type="gramEnd"/>
      <w:r w:rsidR="00FA1D7B">
        <w:t>,</w:t>
      </w:r>
      <w:r>
        <w:t xml:space="preserve"> abaixo dela temos uma classe abstrata chamada “</w:t>
      </w:r>
      <w:proofErr w:type="spellStart"/>
      <w:r w:rsidRPr="007C32A2">
        <w:rPr>
          <w:i/>
        </w:rPr>
        <w:t>DynamicScheduler</w:t>
      </w:r>
      <w:proofErr w:type="spellEnd"/>
      <w:r>
        <w:t>” que implementa “</w:t>
      </w:r>
      <w:proofErr w:type="spellStart"/>
      <w:r w:rsidRPr="007C32A2">
        <w:rPr>
          <w:i/>
        </w:rPr>
        <w:t>Scheduler</w:t>
      </w:r>
      <w:proofErr w:type="spellEnd"/>
      <w:r>
        <w:t xml:space="preserve">” e que representa os escalonadores dinâmicos, sendo ela composta por uma ou várias </w:t>
      </w:r>
      <w:r w:rsidR="00C80BC2">
        <w:t xml:space="preserve">instâncias da classe </w:t>
      </w:r>
      <w:r>
        <w:t>“</w:t>
      </w:r>
      <w:proofErr w:type="spellStart"/>
      <w:r w:rsidRPr="007C32A2">
        <w:rPr>
          <w:i/>
        </w:rPr>
        <w:t>Task</w:t>
      </w:r>
      <w:proofErr w:type="spellEnd"/>
      <w:r>
        <w:t>”.</w:t>
      </w:r>
    </w:p>
    <w:p w:rsidR="00FA1D7B" w:rsidRDefault="00FA1D7B" w:rsidP="007C32A2">
      <w:pPr>
        <w:ind w:firstLine="0"/>
      </w:pPr>
      <w:r>
        <w:tab/>
        <w:t>Abaixo de “</w:t>
      </w:r>
      <w:proofErr w:type="spellStart"/>
      <w:proofErr w:type="gramStart"/>
      <w:r w:rsidRPr="00FA1D7B">
        <w:rPr>
          <w:i/>
        </w:rPr>
        <w:t>DynamicScheduler</w:t>
      </w:r>
      <w:proofErr w:type="spellEnd"/>
      <w:proofErr w:type="gramEnd"/>
      <w:r>
        <w:t>” temos</w:t>
      </w:r>
      <w:r w:rsidR="00C80BC2">
        <w:t xml:space="preserve"> as classes específicas cada técnica, no qual é composto pelo</w:t>
      </w:r>
      <w:r>
        <w:t xml:space="preserve"> método “</w:t>
      </w:r>
      <w:proofErr w:type="spellStart"/>
      <w:r w:rsidRPr="00FA1D7B">
        <w:rPr>
          <w:i/>
        </w:rPr>
        <w:t>simulate</w:t>
      </w:r>
      <w:proofErr w:type="spellEnd"/>
      <w:r>
        <w:t xml:space="preserve">” </w:t>
      </w:r>
      <w:r w:rsidR="00C80BC2">
        <w:t>com a implementação da</w:t>
      </w:r>
      <w:r>
        <w:t xml:space="preserve"> sua lógica correspondente.</w:t>
      </w:r>
    </w:p>
    <w:p w:rsidR="00FA1D7B" w:rsidRPr="007C32A2" w:rsidRDefault="00FA1D7B" w:rsidP="00613D95">
      <w:pPr>
        <w:ind w:firstLine="0"/>
      </w:pPr>
      <w:r>
        <w:tab/>
      </w:r>
      <w:r w:rsidR="00613D95">
        <w:t xml:space="preserve">Todas as implementações foram feitas pelo autor utilizando estruturas de repetição </w:t>
      </w:r>
      <w:r w:rsidR="00613D95" w:rsidRPr="00613D95">
        <w:rPr>
          <w:i/>
        </w:rPr>
        <w:t>for</w:t>
      </w:r>
      <w:r w:rsidR="00613D95">
        <w:t xml:space="preserve">, </w:t>
      </w:r>
      <w:proofErr w:type="spellStart"/>
      <w:r w:rsidR="00613D95" w:rsidRPr="00613D95">
        <w:rPr>
          <w:i/>
        </w:rPr>
        <w:t>while</w:t>
      </w:r>
      <w:proofErr w:type="spellEnd"/>
      <w:r w:rsidR="00613D95">
        <w:t xml:space="preserve"> e controle de fluxo </w:t>
      </w:r>
      <w:proofErr w:type="spellStart"/>
      <w:proofErr w:type="gramStart"/>
      <w:r w:rsidR="00613D95" w:rsidRPr="00613D95">
        <w:rPr>
          <w:i/>
        </w:rPr>
        <w:t>if</w:t>
      </w:r>
      <w:proofErr w:type="gramEnd"/>
      <w:r w:rsidR="00613D95" w:rsidRPr="00613D95">
        <w:rPr>
          <w:i/>
        </w:rPr>
        <w:t>-else</w:t>
      </w:r>
      <w:proofErr w:type="spellEnd"/>
      <w:r w:rsidR="00613D95">
        <w:t xml:space="preserve">, seguindo a lógica de funcionamento de cada técnica. </w:t>
      </w:r>
      <w:r>
        <w:t xml:space="preserve">Nos </w:t>
      </w:r>
      <w:r>
        <w:lastRenderedPageBreak/>
        <w:t>pr</w:t>
      </w:r>
      <w:r w:rsidR="00613D95">
        <w:t>óximos tópicos serão apresentado</w:t>
      </w:r>
      <w:r>
        <w:t xml:space="preserve">s fluxogramas com </w:t>
      </w:r>
      <w:proofErr w:type="gramStart"/>
      <w:r>
        <w:t>a lógicas</w:t>
      </w:r>
      <w:proofErr w:type="gramEnd"/>
      <w:r>
        <w:t xml:space="preserve"> em alto nível para o método “</w:t>
      </w:r>
      <w:proofErr w:type="spellStart"/>
      <w:r w:rsidRPr="00FA1D7B">
        <w:rPr>
          <w:i/>
        </w:rPr>
        <w:t>simulate</w:t>
      </w:r>
      <w:proofErr w:type="spellEnd"/>
      <w:r>
        <w:t xml:space="preserve">” implementado por cada escalonador. </w:t>
      </w:r>
    </w:p>
    <w:p w:rsidR="00AA7E7C" w:rsidRPr="007F2A15" w:rsidRDefault="00AA7E7C" w:rsidP="004A148A">
      <w:pPr>
        <w:pStyle w:val="Ttulo3"/>
      </w:pPr>
      <w:r w:rsidRPr="007F2A15">
        <w:t>5.</w:t>
      </w:r>
      <w:r w:rsidR="009D78E6" w:rsidRPr="007F2A15">
        <w:t>2</w:t>
      </w:r>
      <w:r w:rsidRPr="007F2A15">
        <w:t xml:space="preserve">.1 </w:t>
      </w:r>
      <w:r w:rsidRPr="007F2A15">
        <w:rPr>
          <w:i/>
        </w:rPr>
        <w:t xml:space="preserve">Rate </w:t>
      </w:r>
      <w:proofErr w:type="spellStart"/>
      <w:r w:rsidRPr="007F2A15">
        <w:rPr>
          <w:i/>
        </w:rPr>
        <w:t>Monotonic</w:t>
      </w:r>
      <w:proofErr w:type="spellEnd"/>
      <w:r w:rsidRPr="007F2A15">
        <w:t xml:space="preserve"> (RM)</w:t>
      </w:r>
    </w:p>
    <w:p w:rsidR="00396A60" w:rsidRDefault="00812854" w:rsidP="00396A60">
      <w:r w:rsidRPr="00812854">
        <w:t xml:space="preserve">Para a técnica </w:t>
      </w:r>
      <w:r w:rsidRPr="00812854">
        <w:rPr>
          <w:i/>
        </w:rPr>
        <w:t>Rate</w:t>
      </w:r>
      <w:r>
        <w:rPr>
          <w:i/>
        </w:rPr>
        <w:t xml:space="preserve"> </w:t>
      </w:r>
      <w:proofErr w:type="spellStart"/>
      <w:r w:rsidRPr="00812854">
        <w:rPr>
          <w:i/>
        </w:rPr>
        <w:t>Monotonic</w:t>
      </w:r>
      <w:proofErr w:type="spellEnd"/>
      <w:r w:rsidRPr="00812854">
        <w:rPr>
          <w:i/>
        </w:rPr>
        <w:t xml:space="preserve"> </w:t>
      </w:r>
      <w:r w:rsidRPr="00812854">
        <w:t xml:space="preserve">foram </w:t>
      </w:r>
      <w:proofErr w:type="gramStart"/>
      <w:r w:rsidRPr="00812854">
        <w:t>implementadas</w:t>
      </w:r>
      <w:proofErr w:type="gramEnd"/>
      <w:r w:rsidRPr="00812854">
        <w:t xml:space="preserve"> </w:t>
      </w:r>
      <w:r w:rsidR="00D95336">
        <w:t>duas abordagens</w:t>
      </w:r>
      <w:r w:rsidR="007D2978">
        <w:t>:</w:t>
      </w:r>
      <w:r w:rsidRPr="00812854">
        <w:t xml:space="preserve"> </w:t>
      </w:r>
      <w:r w:rsidR="00D95336">
        <w:t xml:space="preserve">escalonamento </w:t>
      </w:r>
      <w:r w:rsidRPr="00812854">
        <w:t>com suporte a preempç</w:t>
      </w:r>
      <w:r>
        <w:t>ão e sem preempção</w:t>
      </w:r>
      <w:r w:rsidR="00D95336">
        <w:t>. As duas abordagens trabalham utilizando como entrada uma lista de tarefas periódicas.</w:t>
      </w:r>
    </w:p>
    <w:p w:rsidR="00D95336" w:rsidRPr="00160880" w:rsidRDefault="00D95336" w:rsidP="00D95336">
      <w:pPr>
        <w:pStyle w:val="Ttulo4"/>
      </w:pPr>
      <w:r w:rsidRPr="00160880">
        <w:t xml:space="preserve">5.2.1.1 </w:t>
      </w:r>
      <w:r w:rsidRPr="00160880">
        <w:rPr>
          <w:i/>
        </w:rPr>
        <w:t xml:space="preserve">Rate </w:t>
      </w:r>
      <w:proofErr w:type="spellStart"/>
      <w:r w:rsidRPr="00160880">
        <w:rPr>
          <w:i/>
        </w:rPr>
        <w:t>Monotonic</w:t>
      </w:r>
      <w:proofErr w:type="spellEnd"/>
      <w:r w:rsidRPr="00160880">
        <w:rPr>
          <w:i/>
        </w:rPr>
        <w:t xml:space="preserve"> </w:t>
      </w:r>
      <w:proofErr w:type="spellStart"/>
      <w:r w:rsidRPr="00160880">
        <w:t>Preemptivo</w:t>
      </w:r>
      <w:proofErr w:type="spellEnd"/>
    </w:p>
    <w:p w:rsidR="00D95336" w:rsidRDefault="00D95336" w:rsidP="00D95336">
      <w:r w:rsidRPr="00666623">
        <w:t xml:space="preserve">Conforme podemos observar </w:t>
      </w:r>
      <w:r w:rsidR="00666623">
        <w:t>na figura 1</w:t>
      </w:r>
      <w:r w:rsidR="00E67018">
        <w:t>7</w:t>
      </w:r>
      <w:r w:rsidR="00666623">
        <w:t xml:space="preserve">, o algoritmo de escalonamento gerado para o </w:t>
      </w:r>
      <w:r w:rsidR="00666623" w:rsidRPr="00666623">
        <w:rPr>
          <w:i/>
        </w:rPr>
        <w:t xml:space="preserve">Rate </w:t>
      </w:r>
      <w:proofErr w:type="spellStart"/>
      <w:r w:rsidR="00666623" w:rsidRPr="00666623">
        <w:rPr>
          <w:i/>
        </w:rPr>
        <w:t>Monotonic</w:t>
      </w:r>
      <w:proofErr w:type="spellEnd"/>
      <w:r w:rsidR="00666623">
        <w:rPr>
          <w:i/>
        </w:rPr>
        <w:t xml:space="preserve"> </w:t>
      </w:r>
      <w:r w:rsidR="00681525">
        <w:t xml:space="preserve">inicia classificando </w:t>
      </w:r>
      <w:r w:rsidR="00666623">
        <w:t>lista de tarefas pendentes por per</w:t>
      </w:r>
      <w:r w:rsidR="00681525">
        <w:t xml:space="preserve">íodo (i.e., As tarefas que possuem menor período, possuem maior prioridade. Conforme política de prioridades do algoritmo). Após a ordenação é realizado primeiramente a etapa de testes onde é realizado o teste de </w:t>
      </w:r>
      <w:proofErr w:type="spellStart"/>
      <w:r w:rsidR="00681525">
        <w:t>escalonabilidade</w:t>
      </w:r>
      <w:proofErr w:type="spellEnd"/>
      <w:r w:rsidR="00681525">
        <w:t>, caso o teste seja satisfeito inicia-se o processamento das tarefas, caso não seja, é realizado o cálculo do tempo máximo de resposta utilizando como profundidade na convergência até 10 tentativas. Se o algoritmo conseguir encontrar os valores, é iniciado o processamento das tarefas, senão o algoritmo é finalizado e é informado ao usuário que não foi possível realizar o cálculo do tempo máximo de resposta.</w:t>
      </w:r>
    </w:p>
    <w:p w:rsidR="00A903BE" w:rsidRDefault="00A903BE" w:rsidP="00A903BE">
      <w:pPr>
        <w:ind w:firstLine="708"/>
      </w:pPr>
      <w:r>
        <w:t>Após a etapa de testes e caso seja satisfeita, é ini</w:t>
      </w:r>
      <w:r w:rsidR="00F8525F">
        <w:t xml:space="preserve">ciada a etapa de processamento. Nessa etapa </w:t>
      </w:r>
      <w:r>
        <w:t xml:space="preserve">primeiramente é realizada a montagem de um mapa (i.e., chave e valor) onde a chave corresponde ao instante de tempo de ativação e o valor é uma lista de tarefas que são ativadas no instante. Para melhor exemplificar a geração do mapa, supomos que temos </w:t>
      </w:r>
      <w:proofErr w:type="gramStart"/>
      <w:r>
        <w:t>2</w:t>
      </w:r>
      <w:proofErr w:type="gramEnd"/>
      <w:r>
        <w:t xml:space="preserve"> tarefas periódicas </w:t>
      </w:r>
      <w:r w:rsidRPr="00E718F9">
        <w:rPr>
          <w:i/>
        </w:rPr>
        <w:t>t0 (r0=0, C=</w:t>
      </w:r>
      <w:r>
        <w:rPr>
          <w:i/>
        </w:rPr>
        <w:t>2</w:t>
      </w:r>
      <w:r w:rsidRPr="00E718F9">
        <w:rPr>
          <w:i/>
        </w:rPr>
        <w:t>, T=D=5)</w:t>
      </w:r>
      <w:r>
        <w:t xml:space="preserve">, </w:t>
      </w:r>
      <w:r w:rsidRPr="00A903BE">
        <w:rPr>
          <w:i/>
        </w:rPr>
        <w:t>t1 (r0=0, C=2, T=D=10)</w:t>
      </w:r>
      <w:r>
        <w:t xml:space="preserve"> e limitando o valor máximo à 20, teríamos um mapa gerado conforme a tabela 01.</w:t>
      </w:r>
    </w:p>
    <w:p w:rsidR="00A903BE" w:rsidRDefault="00A903BE" w:rsidP="004F4E06">
      <w:pPr>
        <w:ind w:firstLine="0"/>
      </w:pPr>
    </w:p>
    <w:tbl>
      <w:tblPr>
        <w:tblStyle w:val="Tabelacomgrade"/>
        <w:tblW w:w="4143" w:type="dxa"/>
        <w:tblInd w:w="2177" w:type="dxa"/>
        <w:tblLook w:val="04A0" w:firstRow="1" w:lastRow="0" w:firstColumn="1" w:lastColumn="0" w:noHBand="0" w:noVBand="1"/>
      </w:tblPr>
      <w:tblGrid>
        <w:gridCol w:w="2122"/>
        <w:gridCol w:w="992"/>
        <w:gridCol w:w="1029"/>
      </w:tblGrid>
      <w:tr w:rsidR="00A903BE" w:rsidTr="0083737E">
        <w:tc>
          <w:tcPr>
            <w:tcW w:w="2122" w:type="dxa"/>
            <w:shd w:val="clear" w:color="auto" w:fill="FFFFFF" w:themeFill="background1"/>
          </w:tcPr>
          <w:p w:rsidR="00A903BE" w:rsidRDefault="00A903BE" w:rsidP="00160880">
            <w:pPr>
              <w:ind w:firstLine="0"/>
              <w:jc w:val="center"/>
            </w:pPr>
            <w:r>
              <w:t>Instante de Tempo</w:t>
            </w:r>
          </w:p>
          <w:p w:rsidR="00A903BE" w:rsidRPr="00F63422" w:rsidRDefault="00A903BE" w:rsidP="00160880">
            <w:pPr>
              <w:ind w:firstLine="0"/>
              <w:jc w:val="center"/>
              <w:rPr>
                <w:b/>
              </w:rPr>
            </w:pPr>
            <w:r w:rsidRPr="00F63422">
              <w:rPr>
                <w:b/>
              </w:rPr>
              <w:t>(chave)</w:t>
            </w:r>
          </w:p>
        </w:tc>
        <w:tc>
          <w:tcPr>
            <w:tcW w:w="2021" w:type="dxa"/>
            <w:gridSpan w:val="2"/>
            <w:shd w:val="clear" w:color="auto" w:fill="FFFFFF" w:themeFill="background1"/>
          </w:tcPr>
          <w:p w:rsidR="00A903BE" w:rsidRDefault="00A903BE" w:rsidP="00160880">
            <w:pPr>
              <w:ind w:firstLine="0"/>
              <w:jc w:val="center"/>
            </w:pPr>
            <w:r>
              <w:t>Lista de Tarefas</w:t>
            </w:r>
            <w:r>
              <w:br/>
            </w:r>
            <w:proofErr w:type="gramStart"/>
            <w:r w:rsidRPr="00F63422">
              <w:rPr>
                <w:b/>
              </w:rPr>
              <w:t>(</w:t>
            </w:r>
            <w:proofErr w:type="gramEnd"/>
            <w:r w:rsidRPr="00F63422">
              <w:rPr>
                <w:b/>
              </w:rPr>
              <w:t>valor)</w:t>
            </w:r>
          </w:p>
        </w:tc>
      </w:tr>
      <w:tr w:rsidR="00A903BE" w:rsidTr="00160880">
        <w:tc>
          <w:tcPr>
            <w:tcW w:w="2122" w:type="dxa"/>
          </w:tcPr>
          <w:p w:rsidR="00A903BE" w:rsidRDefault="00A903BE" w:rsidP="00160880">
            <w:pPr>
              <w:ind w:firstLine="0"/>
              <w:jc w:val="center"/>
            </w:pPr>
            <w:proofErr w:type="gramStart"/>
            <w:r>
              <w:t>0</w:t>
            </w:r>
            <w:proofErr w:type="gramEnd"/>
          </w:p>
        </w:tc>
        <w:tc>
          <w:tcPr>
            <w:tcW w:w="992" w:type="dxa"/>
          </w:tcPr>
          <w:p w:rsidR="00A903BE" w:rsidRPr="00E718F9" w:rsidRDefault="00A903BE" w:rsidP="00160880">
            <w:pPr>
              <w:ind w:firstLine="0"/>
              <w:jc w:val="center"/>
              <w:rPr>
                <w:i/>
              </w:rPr>
            </w:pPr>
            <w:proofErr w:type="gramStart"/>
            <w:r w:rsidRPr="00E718F9">
              <w:rPr>
                <w:i/>
              </w:rPr>
              <w:t>t0</w:t>
            </w:r>
            <w:proofErr w:type="gramEnd"/>
          </w:p>
        </w:tc>
        <w:tc>
          <w:tcPr>
            <w:tcW w:w="1029" w:type="dxa"/>
          </w:tcPr>
          <w:p w:rsidR="00A903BE" w:rsidRPr="00E718F9" w:rsidRDefault="00A903BE" w:rsidP="00160880">
            <w:pPr>
              <w:ind w:firstLine="0"/>
              <w:jc w:val="center"/>
              <w:rPr>
                <w:i/>
              </w:rPr>
            </w:pPr>
            <w:proofErr w:type="gramStart"/>
            <w:r w:rsidRPr="00E718F9">
              <w:rPr>
                <w:i/>
              </w:rPr>
              <w:t>t1</w:t>
            </w:r>
            <w:proofErr w:type="gramEnd"/>
          </w:p>
        </w:tc>
      </w:tr>
      <w:tr w:rsidR="00A903BE" w:rsidTr="00160880">
        <w:tc>
          <w:tcPr>
            <w:tcW w:w="2122" w:type="dxa"/>
          </w:tcPr>
          <w:p w:rsidR="00A903BE" w:rsidRDefault="00A903BE" w:rsidP="00160880">
            <w:pPr>
              <w:ind w:firstLine="0"/>
              <w:jc w:val="center"/>
            </w:pPr>
            <w:proofErr w:type="gramStart"/>
            <w:r>
              <w:t>5</w:t>
            </w:r>
            <w:proofErr w:type="gramEnd"/>
          </w:p>
        </w:tc>
        <w:tc>
          <w:tcPr>
            <w:tcW w:w="992" w:type="dxa"/>
          </w:tcPr>
          <w:p w:rsidR="00A903BE" w:rsidRPr="00E718F9" w:rsidRDefault="00A903BE" w:rsidP="00160880">
            <w:pPr>
              <w:ind w:firstLine="0"/>
              <w:jc w:val="center"/>
              <w:rPr>
                <w:i/>
              </w:rPr>
            </w:pPr>
            <w:proofErr w:type="gramStart"/>
            <w:r w:rsidRPr="00E718F9">
              <w:rPr>
                <w:i/>
              </w:rPr>
              <w:t>t0</w:t>
            </w:r>
            <w:proofErr w:type="gramEnd"/>
          </w:p>
        </w:tc>
        <w:tc>
          <w:tcPr>
            <w:tcW w:w="1029" w:type="dxa"/>
          </w:tcPr>
          <w:p w:rsidR="00A903BE" w:rsidRPr="00E718F9" w:rsidRDefault="00A903BE" w:rsidP="00160880">
            <w:pPr>
              <w:ind w:firstLine="0"/>
              <w:jc w:val="center"/>
              <w:rPr>
                <w:i/>
              </w:rPr>
            </w:pPr>
          </w:p>
        </w:tc>
      </w:tr>
      <w:tr w:rsidR="00A903BE" w:rsidTr="00160880">
        <w:tc>
          <w:tcPr>
            <w:tcW w:w="2122" w:type="dxa"/>
          </w:tcPr>
          <w:p w:rsidR="00A903BE" w:rsidRDefault="00A903BE" w:rsidP="00160880">
            <w:pPr>
              <w:ind w:firstLine="0"/>
              <w:jc w:val="center"/>
            </w:pPr>
            <w:r>
              <w:t>10</w:t>
            </w:r>
          </w:p>
        </w:tc>
        <w:tc>
          <w:tcPr>
            <w:tcW w:w="992" w:type="dxa"/>
          </w:tcPr>
          <w:p w:rsidR="00A903BE" w:rsidRPr="00E718F9" w:rsidRDefault="00A903BE" w:rsidP="00160880">
            <w:pPr>
              <w:ind w:firstLine="0"/>
              <w:jc w:val="center"/>
              <w:rPr>
                <w:i/>
              </w:rPr>
            </w:pPr>
            <w:proofErr w:type="gramStart"/>
            <w:r w:rsidRPr="00E718F9">
              <w:rPr>
                <w:i/>
              </w:rPr>
              <w:t>t0</w:t>
            </w:r>
            <w:proofErr w:type="gramEnd"/>
          </w:p>
        </w:tc>
        <w:tc>
          <w:tcPr>
            <w:tcW w:w="1029" w:type="dxa"/>
          </w:tcPr>
          <w:p w:rsidR="00A903BE" w:rsidRPr="00E718F9" w:rsidRDefault="00A903BE" w:rsidP="00160880">
            <w:pPr>
              <w:ind w:firstLine="0"/>
              <w:jc w:val="center"/>
              <w:rPr>
                <w:i/>
              </w:rPr>
            </w:pPr>
            <w:proofErr w:type="gramStart"/>
            <w:r w:rsidRPr="00E718F9">
              <w:rPr>
                <w:i/>
              </w:rPr>
              <w:t>t1</w:t>
            </w:r>
            <w:proofErr w:type="gramEnd"/>
          </w:p>
        </w:tc>
      </w:tr>
      <w:tr w:rsidR="00A903BE" w:rsidTr="00160880">
        <w:tc>
          <w:tcPr>
            <w:tcW w:w="2122" w:type="dxa"/>
          </w:tcPr>
          <w:p w:rsidR="00A903BE" w:rsidRDefault="00A903BE" w:rsidP="00160880">
            <w:pPr>
              <w:ind w:firstLine="0"/>
              <w:jc w:val="center"/>
            </w:pPr>
            <w:r>
              <w:t>15</w:t>
            </w:r>
          </w:p>
        </w:tc>
        <w:tc>
          <w:tcPr>
            <w:tcW w:w="992" w:type="dxa"/>
          </w:tcPr>
          <w:p w:rsidR="00A903BE" w:rsidRPr="00E718F9" w:rsidRDefault="00A903BE" w:rsidP="00160880">
            <w:pPr>
              <w:ind w:firstLine="0"/>
              <w:jc w:val="center"/>
              <w:rPr>
                <w:i/>
              </w:rPr>
            </w:pPr>
            <w:proofErr w:type="gramStart"/>
            <w:r w:rsidRPr="00E718F9">
              <w:rPr>
                <w:i/>
              </w:rPr>
              <w:t>t0</w:t>
            </w:r>
            <w:proofErr w:type="gramEnd"/>
          </w:p>
        </w:tc>
        <w:tc>
          <w:tcPr>
            <w:tcW w:w="1029" w:type="dxa"/>
          </w:tcPr>
          <w:p w:rsidR="00A903BE" w:rsidRPr="00E718F9" w:rsidRDefault="00A903BE" w:rsidP="00160880">
            <w:pPr>
              <w:ind w:firstLine="0"/>
              <w:jc w:val="center"/>
              <w:rPr>
                <w:i/>
              </w:rPr>
            </w:pPr>
          </w:p>
        </w:tc>
      </w:tr>
      <w:tr w:rsidR="00A903BE" w:rsidRPr="00E718F9" w:rsidTr="00160880">
        <w:tc>
          <w:tcPr>
            <w:tcW w:w="2122" w:type="dxa"/>
          </w:tcPr>
          <w:p w:rsidR="00A903BE" w:rsidRDefault="00A903BE" w:rsidP="00160880">
            <w:pPr>
              <w:ind w:firstLine="0"/>
              <w:jc w:val="center"/>
            </w:pPr>
            <w:r>
              <w:t>20</w:t>
            </w:r>
          </w:p>
        </w:tc>
        <w:tc>
          <w:tcPr>
            <w:tcW w:w="992" w:type="dxa"/>
          </w:tcPr>
          <w:p w:rsidR="00A903BE" w:rsidRPr="00E718F9" w:rsidRDefault="00A903BE" w:rsidP="00160880">
            <w:pPr>
              <w:ind w:firstLine="0"/>
              <w:jc w:val="center"/>
              <w:rPr>
                <w:i/>
              </w:rPr>
            </w:pPr>
            <w:proofErr w:type="gramStart"/>
            <w:r w:rsidRPr="00E718F9">
              <w:rPr>
                <w:i/>
              </w:rPr>
              <w:t>t0</w:t>
            </w:r>
            <w:proofErr w:type="gramEnd"/>
          </w:p>
        </w:tc>
        <w:tc>
          <w:tcPr>
            <w:tcW w:w="1029" w:type="dxa"/>
          </w:tcPr>
          <w:p w:rsidR="00A903BE" w:rsidRPr="00E718F9" w:rsidRDefault="00A903BE" w:rsidP="00160880">
            <w:pPr>
              <w:ind w:firstLine="0"/>
              <w:jc w:val="center"/>
              <w:rPr>
                <w:i/>
              </w:rPr>
            </w:pPr>
            <w:proofErr w:type="gramStart"/>
            <w:r w:rsidRPr="00E718F9">
              <w:rPr>
                <w:i/>
              </w:rPr>
              <w:t>t1</w:t>
            </w:r>
            <w:proofErr w:type="gramEnd"/>
          </w:p>
        </w:tc>
      </w:tr>
    </w:tbl>
    <w:p w:rsidR="00A903BE" w:rsidRDefault="00A903BE" w:rsidP="00A903BE">
      <w:pPr>
        <w:ind w:firstLine="708"/>
        <w:rPr>
          <w:sz w:val="20"/>
          <w:szCs w:val="20"/>
        </w:rPr>
      </w:pPr>
    </w:p>
    <w:p w:rsidR="00A903BE" w:rsidRDefault="00A903BE" w:rsidP="00A903BE">
      <w:pPr>
        <w:ind w:firstLine="708"/>
        <w:rPr>
          <w:sz w:val="20"/>
          <w:szCs w:val="20"/>
        </w:rPr>
      </w:pPr>
      <w:r>
        <w:rPr>
          <w:sz w:val="20"/>
          <w:szCs w:val="20"/>
        </w:rPr>
        <w:lastRenderedPageBreak/>
        <w:t>Tabela 01: Representação do mapa com tarefas e tempo de ativação.</w:t>
      </w:r>
    </w:p>
    <w:p w:rsidR="00A903BE" w:rsidRDefault="00A903BE" w:rsidP="00A903BE">
      <w:pPr>
        <w:ind w:firstLine="708"/>
        <w:rPr>
          <w:sz w:val="20"/>
          <w:szCs w:val="20"/>
        </w:rPr>
      </w:pPr>
    </w:p>
    <w:p w:rsidR="00A903BE" w:rsidRDefault="00A903BE" w:rsidP="00A903BE">
      <w:pPr>
        <w:ind w:firstLine="708"/>
      </w:pPr>
      <w:r>
        <w:t xml:space="preserve">Como podemos perceber na tabela 01, o instante de tempo se inicia em </w:t>
      </w:r>
      <w:proofErr w:type="gramStart"/>
      <w:r>
        <w:t>0</w:t>
      </w:r>
      <w:proofErr w:type="gramEnd"/>
      <w:r>
        <w:t xml:space="preserve"> e é propagado até um valor definido, no exemplo temos uma progressão de valor</w:t>
      </w:r>
      <w:r w:rsidR="00FC0453">
        <w:t xml:space="preserve"> 5, no entanto para o algoritmo</w:t>
      </w:r>
      <w:r>
        <w:t xml:space="preserve"> é gerado checando cada unidade de tempo. É utilizado com base para montagem o período das tarefas, onde no exemplo, percebemos que a tarefa </w:t>
      </w:r>
      <w:r w:rsidRPr="006E4E95">
        <w:rPr>
          <w:i/>
        </w:rPr>
        <w:t>t0</w:t>
      </w:r>
      <w:r>
        <w:rPr>
          <w:i/>
        </w:rPr>
        <w:t xml:space="preserve"> </w:t>
      </w:r>
      <w:r>
        <w:t xml:space="preserve">possuí </w:t>
      </w:r>
      <w:r w:rsidRPr="006E4E95">
        <w:rPr>
          <w:i/>
        </w:rPr>
        <w:t>T=5</w:t>
      </w:r>
      <w:r>
        <w:t xml:space="preserve">, logo a cada </w:t>
      </w:r>
      <w:proofErr w:type="gramStart"/>
      <w:r>
        <w:t>5</w:t>
      </w:r>
      <w:proofErr w:type="gramEnd"/>
      <w:r>
        <w:t xml:space="preserve"> instantes de tempo ela será iniciada novamente.</w:t>
      </w:r>
    </w:p>
    <w:p w:rsidR="00A903BE" w:rsidRDefault="00A903BE" w:rsidP="00A903BE">
      <w:pPr>
        <w:ind w:firstLine="708"/>
      </w:pPr>
      <w:r>
        <w:t>Para o algoritmo RM o valor máximo utilizado para geração do mapa é o maior período entre as tarefas.</w:t>
      </w:r>
    </w:p>
    <w:p w:rsidR="00AA368E" w:rsidRDefault="00A903BE" w:rsidP="00A903BE">
      <w:pPr>
        <w:ind w:firstLine="0"/>
      </w:pPr>
      <w:r>
        <w:tab/>
        <w:t>Com o mapa gerado é iniciada uma variável de controle “</w:t>
      </w:r>
      <w:r w:rsidRPr="00A903BE">
        <w:rPr>
          <w:i/>
        </w:rPr>
        <w:t>position</w:t>
      </w:r>
      <w:r>
        <w:t xml:space="preserve">” com valor </w:t>
      </w:r>
      <w:proofErr w:type="gramStart"/>
      <w:r>
        <w:t>0</w:t>
      </w:r>
      <w:proofErr w:type="gramEnd"/>
      <w:r>
        <w:t xml:space="preserve"> </w:t>
      </w:r>
      <w:r w:rsidR="00BA1AE5">
        <w:t xml:space="preserve">e que é incrementada </w:t>
      </w:r>
      <w:r w:rsidR="00FC0453">
        <w:t xml:space="preserve">a cada unidade de </w:t>
      </w:r>
      <w:r w:rsidR="00BA1AE5">
        <w:t>tempo, ela</w:t>
      </w:r>
      <w:r>
        <w:t xml:space="preserve"> é responsável por gerenciar o processamento das t</w:t>
      </w:r>
      <w:r w:rsidR="00AA368E">
        <w:t xml:space="preserve">arefas, o processamento ocorre até que essa variável atinja o valor do maior período entre as tarefas. </w:t>
      </w:r>
    </w:p>
    <w:p w:rsidR="001E7A18" w:rsidRDefault="001E7A18" w:rsidP="00A903BE">
      <w:pPr>
        <w:ind w:firstLine="0"/>
      </w:pPr>
      <w:r>
        <w:tab/>
        <w:t>Em cada instante de tempo é verificado se existem tarefas a serem ativadas no mapa, caso existam</w:t>
      </w:r>
      <w:r w:rsidR="008B0D9E">
        <w:t>,</w:t>
      </w:r>
      <w:r>
        <w:t xml:space="preserve"> elas são movidas para uma lista de tarefas pendentes e caso haja tarefas nessa lista</w:t>
      </w:r>
      <w:r w:rsidR="008B0D9E">
        <w:t>,</w:t>
      </w:r>
      <w:r w:rsidR="00FC0453">
        <w:t xml:space="preserve"> o algoritmo busca a primeira</w:t>
      </w:r>
      <w:r>
        <w:t xml:space="preserve"> tarefa</w:t>
      </w:r>
      <w:r w:rsidR="00FC0453">
        <w:t xml:space="preserve"> da lista</w:t>
      </w:r>
      <w:r>
        <w:t>, checa se a sua meta temporal j</w:t>
      </w:r>
      <w:r w:rsidR="008B0D9E">
        <w:t>á foi atingida e inicia seu processamento sempre observando se outra tarefa não é ativada</w:t>
      </w:r>
      <w:r w:rsidR="00F36D7E">
        <w:t xml:space="preserve"> e sempre incrementando position</w:t>
      </w:r>
      <w:r w:rsidR="008B0D9E">
        <w:t xml:space="preserve">, caso outra tarefa seja ativada, o algoritmo efetua a preempção da tarefa atual, processa a tarefa que foi ativada em seguida volta </w:t>
      </w:r>
      <w:proofErr w:type="gramStart"/>
      <w:r w:rsidR="008B0D9E">
        <w:t>a</w:t>
      </w:r>
      <w:proofErr w:type="gramEnd"/>
      <w:r w:rsidR="008B0D9E">
        <w:t xml:space="preserve"> tarefa que estava em execução anteriormente. Após processamento, as tarefas são removidas da lista de tarefas pendentes </w:t>
      </w:r>
      <w:r w:rsidR="00F36D7E">
        <w:t>e o fluxo de verificação de “</w:t>
      </w:r>
      <w:r w:rsidR="00F36D7E" w:rsidRPr="00F36D7E">
        <w:rPr>
          <w:i/>
        </w:rPr>
        <w:t>position</w:t>
      </w:r>
      <w:r w:rsidR="00F36D7E">
        <w:t>” é iniciado novamente.</w:t>
      </w:r>
    </w:p>
    <w:p w:rsidR="004F4E06" w:rsidRDefault="00DD18F5" w:rsidP="00A903BE">
      <w:pPr>
        <w:ind w:firstLine="0"/>
      </w:pPr>
      <w:r>
        <w:tab/>
        <w:t>Caso não haja tarefas pendentes de execução o algoritmo incrementa “</w:t>
      </w:r>
      <w:r w:rsidRPr="00DD18F5">
        <w:rPr>
          <w:i/>
        </w:rPr>
        <w:t>position</w:t>
      </w:r>
      <w:r>
        <w:t xml:space="preserve">” em uma unidade de tempo e verifica novamente. Caso ocorram violações de meta temporal o algoritmo é interrompido e é </w:t>
      </w:r>
      <w:proofErr w:type="gramStart"/>
      <w:r>
        <w:t>retornado</w:t>
      </w:r>
      <w:proofErr w:type="gramEnd"/>
      <w:r>
        <w:t xml:space="preserve"> ao usuário a tarefa, o instante de tempo e o gráfico gerado até a violação.</w:t>
      </w:r>
    </w:p>
    <w:p w:rsidR="004E2A02" w:rsidRDefault="002F3619" w:rsidP="004F4E06">
      <w:pPr>
        <w:ind w:firstLine="708"/>
      </w:pPr>
      <w:r>
        <w:t>Caso todo o caminho feliz do algoritmo seja executado é retornado para o usuário o diagrama temporal gerado pela técnica.</w:t>
      </w:r>
    </w:p>
    <w:p w:rsidR="006E147A" w:rsidRDefault="006E147A" w:rsidP="004F4E06">
      <w:pPr>
        <w:ind w:firstLine="708"/>
      </w:pPr>
    </w:p>
    <w:p w:rsidR="00D95336" w:rsidRPr="00A903BE" w:rsidRDefault="00D95336" w:rsidP="002F3619">
      <w:pPr>
        <w:ind w:firstLine="0"/>
      </w:pPr>
      <w:r w:rsidRPr="00D95336">
        <w:rPr>
          <w:noProof/>
        </w:rPr>
        <w:lastRenderedPageBreak/>
        <w:drawing>
          <wp:inline distT="0" distB="0" distL="0" distR="0">
            <wp:extent cx="5760720" cy="6895860"/>
            <wp:effectExtent l="0" t="0" r="0" b="635"/>
            <wp:docPr id="48" name="Imagem 48" descr="C:\Users\Hussama Ismail\Desktop\RateMonotonic-SIMULATE-Preep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ssama Ismail\Desktop\RateMonotonic-SIMULATE-Preeptive.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60720" cy="6895860"/>
                    </a:xfrm>
                    <a:prstGeom prst="rect">
                      <a:avLst/>
                    </a:prstGeom>
                    <a:noFill/>
                    <a:ln>
                      <a:noFill/>
                    </a:ln>
                  </pic:spPr>
                </pic:pic>
              </a:graphicData>
            </a:graphic>
          </wp:inline>
        </w:drawing>
      </w:r>
    </w:p>
    <w:p w:rsidR="00E67018" w:rsidRDefault="00E67018" w:rsidP="00D95336">
      <w:pPr>
        <w:ind w:firstLine="708"/>
        <w:jc w:val="left"/>
        <w:rPr>
          <w:sz w:val="20"/>
          <w:szCs w:val="20"/>
        </w:rPr>
      </w:pPr>
    </w:p>
    <w:p w:rsidR="00D95336" w:rsidRDefault="00D95336" w:rsidP="00D95336">
      <w:pPr>
        <w:ind w:firstLine="708"/>
        <w:jc w:val="left"/>
        <w:rPr>
          <w:i/>
          <w:sz w:val="20"/>
          <w:szCs w:val="20"/>
        </w:rPr>
      </w:pPr>
      <w:r w:rsidRPr="0001072C">
        <w:rPr>
          <w:sz w:val="20"/>
          <w:szCs w:val="20"/>
        </w:rPr>
        <w:t xml:space="preserve">Figura </w:t>
      </w:r>
      <w:r>
        <w:rPr>
          <w:sz w:val="20"/>
          <w:szCs w:val="20"/>
        </w:rPr>
        <w:t>1</w:t>
      </w:r>
      <w:r w:rsidR="00E67018">
        <w:rPr>
          <w:sz w:val="20"/>
          <w:szCs w:val="20"/>
        </w:rPr>
        <w:t>7</w:t>
      </w:r>
      <w:r w:rsidRPr="0001072C">
        <w:rPr>
          <w:sz w:val="20"/>
          <w:szCs w:val="20"/>
        </w:rPr>
        <w:t xml:space="preserve">: Fluxograma </w:t>
      </w:r>
      <w:r>
        <w:rPr>
          <w:sz w:val="20"/>
          <w:szCs w:val="20"/>
        </w:rPr>
        <w:t xml:space="preserve">simplificado para a </w:t>
      </w:r>
      <w:proofErr w:type="gramStart"/>
      <w:r>
        <w:rPr>
          <w:sz w:val="20"/>
          <w:szCs w:val="20"/>
        </w:rPr>
        <w:t>implementação</w:t>
      </w:r>
      <w:proofErr w:type="gramEnd"/>
      <w:r>
        <w:rPr>
          <w:sz w:val="20"/>
          <w:szCs w:val="20"/>
        </w:rPr>
        <w:t xml:space="preserve"> do</w:t>
      </w:r>
      <w:r w:rsidRPr="0001072C">
        <w:rPr>
          <w:sz w:val="20"/>
          <w:szCs w:val="20"/>
        </w:rPr>
        <w:t xml:space="preserve"> algoritmo</w:t>
      </w:r>
      <w:r>
        <w:rPr>
          <w:sz w:val="20"/>
          <w:szCs w:val="20"/>
        </w:rPr>
        <w:t xml:space="preserve"> </w:t>
      </w:r>
      <w:r>
        <w:rPr>
          <w:i/>
          <w:sz w:val="20"/>
          <w:szCs w:val="20"/>
        </w:rPr>
        <w:t xml:space="preserve">Rate </w:t>
      </w:r>
      <w:proofErr w:type="spellStart"/>
      <w:r>
        <w:rPr>
          <w:i/>
          <w:sz w:val="20"/>
          <w:szCs w:val="20"/>
        </w:rPr>
        <w:t>Monotonic</w:t>
      </w:r>
      <w:proofErr w:type="spellEnd"/>
      <w:r>
        <w:rPr>
          <w:i/>
          <w:sz w:val="20"/>
          <w:szCs w:val="20"/>
        </w:rPr>
        <w:t xml:space="preserve"> </w:t>
      </w:r>
      <w:proofErr w:type="spellStart"/>
      <w:r>
        <w:rPr>
          <w:sz w:val="20"/>
          <w:szCs w:val="20"/>
        </w:rPr>
        <w:t>preemptivo</w:t>
      </w:r>
      <w:proofErr w:type="spellEnd"/>
      <w:r>
        <w:rPr>
          <w:i/>
          <w:sz w:val="20"/>
          <w:szCs w:val="20"/>
        </w:rPr>
        <w:t>.</w:t>
      </w:r>
    </w:p>
    <w:p w:rsidR="00B049D7" w:rsidRDefault="00B049D7" w:rsidP="00B049D7">
      <w:pPr>
        <w:pStyle w:val="Ttulo4"/>
      </w:pPr>
      <w:r>
        <w:t>5.2.</w:t>
      </w:r>
      <w:r w:rsidR="00F8709D">
        <w:t>1</w:t>
      </w:r>
      <w:r>
        <w:t xml:space="preserve">.2 </w:t>
      </w:r>
      <w:r>
        <w:rPr>
          <w:i/>
        </w:rPr>
        <w:t xml:space="preserve">Rate </w:t>
      </w:r>
      <w:proofErr w:type="spellStart"/>
      <w:r>
        <w:rPr>
          <w:i/>
        </w:rPr>
        <w:t>Monotonic</w:t>
      </w:r>
      <w:proofErr w:type="spellEnd"/>
      <w:r>
        <w:rPr>
          <w:i/>
        </w:rPr>
        <w:t xml:space="preserve"> </w:t>
      </w:r>
      <w:r>
        <w:t xml:space="preserve">Não </w:t>
      </w:r>
      <w:proofErr w:type="spellStart"/>
      <w:r>
        <w:t>Preemptivo</w:t>
      </w:r>
      <w:proofErr w:type="spellEnd"/>
    </w:p>
    <w:p w:rsidR="004F4E06" w:rsidRDefault="004F4E06" w:rsidP="004F4E06">
      <w:proofErr w:type="gramStart"/>
      <w:r>
        <w:t>A funcionamento</w:t>
      </w:r>
      <w:proofErr w:type="gramEnd"/>
      <w:r>
        <w:t xml:space="preserve"> do algoritmo RM sem preempção</w:t>
      </w:r>
      <w:r w:rsidR="000335F3">
        <w:t xml:space="preserve"> também está dividido em duas etapas, possuindo modificação</w:t>
      </w:r>
      <w:r>
        <w:t xml:space="preserve"> apenas durante processamento das tarefas</w:t>
      </w:r>
      <w:r w:rsidR="000335F3">
        <w:t>.</w:t>
      </w:r>
    </w:p>
    <w:p w:rsidR="000335F3" w:rsidRDefault="000335F3" w:rsidP="004F4E06"/>
    <w:p w:rsidR="004F4E06" w:rsidRDefault="004F4E06" w:rsidP="004F4E06">
      <w:pPr>
        <w:ind w:firstLine="0"/>
      </w:pPr>
      <w:r w:rsidRPr="004F4E06">
        <w:rPr>
          <w:noProof/>
        </w:rPr>
        <w:lastRenderedPageBreak/>
        <w:drawing>
          <wp:inline distT="0" distB="0" distL="0" distR="0">
            <wp:extent cx="5760720" cy="6991271"/>
            <wp:effectExtent l="0" t="0" r="0" b="635"/>
            <wp:docPr id="53" name="Imagem 53" descr="C:\Users\Hussama Ismail\Desktop\RateMonotonic-SIMULATE-NonPreep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ussama Ismail\Desktop\RateMonotonic-SIMULATE-NonPreeptive.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60720" cy="6991271"/>
                    </a:xfrm>
                    <a:prstGeom prst="rect">
                      <a:avLst/>
                    </a:prstGeom>
                    <a:noFill/>
                    <a:ln>
                      <a:noFill/>
                    </a:ln>
                  </pic:spPr>
                </pic:pic>
              </a:graphicData>
            </a:graphic>
          </wp:inline>
        </w:drawing>
      </w:r>
    </w:p>
    <w:p w:rsidR="004F4E06" w:rsidRDefault="004F4E06" w:rsidP="004F4E06">
      <w:pPr>
        <w:ind w:firstLine="708"/>
        <w:jc w:val="left"/>
        <w:rPr>
          <w:sz w:val="20"/>
          <w:szCs w:val="20"/>
        </w:rPr>
      </w:pPr>
      <w:r w:rsidRPr="0001072C">
        <w:rPr>
          <w:sz w:val="20"/>
          <w:szCs w:val="20"/>
        </w:rPr>
        <w:t xml:space="preserve">Figura </w:t>
      </w:r>
      <w:r>
        <w:rPr>
          <w:sz w:val="20"/>
          <w:szCs w:val="20"/>
        </w:rPr>
        <w:t>1</w:t>
      </w:r>
      <w:r w:rsidR="00E67018">
        <w:rPr>
          <w:sz w:val="20"/>
          <w:szCs w:val="20"/>
        </w:rPr>
        <w:t>8</w:t>
      </w:r>
      <w:r w:rsidRPr="0001072C">
        <w:rPr>
          <w:sz w:val="20"/>
          <w:szCs w:val="20"/>
        </w:rPr>
        <w:t xml:space="preserve">: Fluxograma </w:t>
      </w:r>
      <w:r>
        <w:rPr>
          <w:sz w:val="20"/>
          <w:szCs w:val="20"/>
        </w:rPr>
        <w:t xml:space="preserve">simplificado para a </w:t>
      </w:r>
      <w:proofErr w:type="gramStart"/>
      <w:r>
        <w:rPr>
          <w:sz w:val="20"/>
          <w:szCs w:val="20"/>
        </w:rPr>
        <w:t>implementação</w:t>
      </w:r>
      <w:proofErr w:type="gramEnd"/>
      <w:r>
        <w:rPr>
          <w:sz w:val="20"/>
          <w:szCs w:val="20"/>
        </w:rPr>
        <w:t xml:space="preserve"> do</w:t>
      </w:r>
      <w:r w:rsidRPr="0001072C">
        <w:rPr>
          <w:sz w:val="20"/>
          <w:szCs w:val="20"/>
        </w:rPr>
        <w:t xml:space="preserve"> algoritmo</w:t>
      </w:r>
      <w:r>
        <w:rPr>
          <w:sz w:val="20"/>
          <w:szCs w:val="20"/>
        </w:rPr>
        <w:t xml:space="preserve"> </w:t>
      </w:r>
      <w:r>
        <w:rPr>
          <w:i/>
          <w:sz w:val="20"/>
          <w:szCs w:val="20"/>
        </w:rPr>
        <w:t xml:space="preserve">Rate </w:t>
      </w:r>
      <w:proofErr w:type="spellStart"/>
      <w:r>
        <w:rPr>
          <w:i/>
          <w:sz w:val="20"/>
          <w:szCs w:val="20"/>
        </w:rPr>
        <w:t>Monotonic</w:t>
      </w:r>
      <w:proofErr w:type="spellEnd"/>
      <w:r>
        <w:rPr>
          <w:i/>
          <w:sz w:val="20"/>
          <w:szCs w:val="20"/>
        </w:rPr>
        <w:t xml:space="preserve"> </w:t>
      </w:r>
      <w:r>
        <w:rPr>
          <w:sz w:val="20"/>
          <w:szCs w:val="20"/>
        </w:rPr>
        <w:t>sem preempção.</w:t>
      </w:r>
    </w:p>
    <w:p w:rsidR="00E67018" w:rsidRDefault="00E67018" w:rsidP="004F4E06">
      <w:pPr>
        <w:ind w:firstLine="708"/>
        <w:jc w:val="left"/>
        <w:rPr>
          <w:i/>
          <w:sz w:val="20"/>
          <w:szCs w:val="20"/>
        </w:rPr>
      </w:pPr>
    </w:p>
    <w:p w:rsidR="009E461E" w:rsidRPr="004F4E06" w:rsidRDefault="000335F3" w:rsidP="009E461E">
      <w:r>
        <w:t>Conforme podemos perceber na figura 1</w:t>
      </w:r>
      <w:r w:rsidR="00E67018">
        <w:t>8</w:t>
      </w:r>
      <w:r>
        <w:t>,</w:t>
      </w:r>
      <w:r w:rsidR="009E461E">
        <w:t xml:space="preserve"> na etapa de processamento também é utilizada uma variável de controle “</w:t>
      </w:r>
      <w:r w:rsidR="009E461E" w:rsidRPr="009E461E">
        <w:rPr>
          <w:i/>
        </w:rPr>
        <w:t>position</w:t>
      </w:r>
      <w:r w:rsidR="009E461E">
        <w:t>” e um mapa com as tarefas e suas ativaç</w:t>
      </w:r>
      <w:r w:rsidR="00356D96">
        <w:t>ões se interagindo com uma lista de tarefas pendentes.</w:t>
      </w:r>
      <w:r w:rsidR="009E461E">
        <w:t xml:space="preserve"> </w:t>
      </w:r>
      <w:r w:rsidR="00356D96">
        <w:t>N</w:t>
      </w:r>
      <w:r w:rsidR="009E461E">
        <w:t>o entanto, durante o processamento de uma tarefa, ao invés de iniciar e observar se outra tarefa é ativada interrompendo o processamento</w:t>
      </w:r>
      <w:r w:rsidR="00356D96">
        <w:t xml:space="preserve"> </w:t>
      </w:r>
      <w:r w:rsidR="00356D96">
        <w:lastRenderedPageBreak/>
        <w:t>da tarefa atual</w:t>
      </w:r>
      <w:r w:rsidR="009E461E">
        <w:t>, as tarefas que são ativadas durante o processamento são enviadas para uma lista de tarefas ativadas e processadas ao final da tarefa corrente.</w:t>
      </w:r>
    </w:p>
    <w:p w:rsidR="00AA7E7C" w:rsidRPr="00160880" w:rsidRDefault="00AA7E7C" w:rsidP="00AA7E7C">
      <w:pPr>
        <w:pStyle w:val="Ttulo3"/>
      </w:pPr>
      <w:r w:rsidRPr="00160880">
        <w:t>5.</w:t>
      </w:r>
      <w:r w:rsidR="009D78E6" w:rsidRPr="00160880">
        <w:t>2</w:t>
      </w:r>
      <w:r w:rsidRPr="00160880">
        <w:t xml:space="preserve">.2 </w:t>
      </w:r>
      <w:r w:rsidRPr="00160880">
        <w:rPr>
          <w:i/>
        </w:rPr>
        <w:t xml:space="preserve">Deadline </w:t>
      </w:r>
      <w:proofErr w:type="spellStart"/>
      <w:r w:rsidRPr="00160880">
        <w:rPr>
          <w:i/>
        </w:rPr>
        <w:t>Monotonic</w:t>
      </w:r>
      <w:proofErr w:type="spellEnd"/>
      <w:r w:rsidRPr="00160880">
        <w:rPr>
          <w:i/>
        </w:rPr>
        <w:t xml:space="preserve"> </w:t>
      </w:r>
      <w:r w:rsidRPr="00160880">
        <w:t>(DM)</w:t>
      </w:r>
    </w:p>
    <w:p w:rsidR="00432858" w:rsidRDefault="00432858" w:rsidP="00432858">
      <w:r w:rsidRPr="00432858">
        <w:t xml:space="preserve">As </w:t>
      </w:r>
      <w:proofErr w:type="gramStart"/>
      <w:r w:rsidRPr="00432858">
        <w:t>implementações</w:t>
      </w:r>
      <w:proofErr w:type="gramEnd"/>
      <w:r w:rsidRPr="00432858">
        <w:t xml:space="preserve"> geradas para o algoritmo </w:t>
      </w:r>
      <w:r w:rsidRPr="00432858">
        <w:rPr>
          <w:i/>
        </w:rPr>
        <w:t xml:space="preserve">Deadline </w:t>
      </w:r>
      <w:proofErr w:type="spellStart"/>
      <w:r w:rsidRPr="00432858">
        <w:rPr>
          <w:i/>
        </w:rPr>
        <w:t>Monotonic</w:t>
      </w:r>
      <w:proofErr w:type="spellEnd"/>
      <w:r>
        <w:t xml:space="preserve"> são baseadas na implementação do algoritmo </w:t>
      </w:r>
      <w:r w:rsidRPr="00432858">
        <w:rPr>
          <w:i/>
        </w:rPr>
        <w:t xml:space="preserve">Rate </w:t>
      </w:r>
      <w:proofErr w:type="spellStart"/>
      <w:r w:rsidRPr="00432858">
        <w:rPr>
          <w:i/>
        </w:rPr>
        <w:t>Monotonic</w:t>
      </w:r>
      <w:proofErr w:type="spellEnd"/>
      <w:r>
        <w:t xml:space="preserve">, sofrendo alteração na prioridade das tarefas (i.e., As tarefas com menor </w:t>
      </w:r>
      <w:r w:rsidRPr="00432858">
        <w:rPr>
          <w:i/>
        </w:rPr>
        <w:t>deadline</w:t>
      </w:r>
      <w:r>
        <w:t xml:space="preserve">, possuem maior prioridade. Conforme especificação do algoritmo). </w:t>
      </w:r>
    </w:p>
    <w:p w:rsidR="00432858" w:rsidRDefault="00432858" w:rsidP="00432858">
      <w:r>
        <w:t>Visando reuso do código gerado</w:t>
      </w:r>
      <w:r w:rsidR="004908D2">
        <w:t>,</w:t>
      </w:r>
      <w:r>
        <w:t xml:space="preserve"> conforme podemos observar na </w:t>
      </w:r>
      <w:r w:rsidR="00C32026">
        <w:t>figura 1</w:t>
      </w:r>
      <w:r w:rsidR="00E67018">
        <w:t>6</w:t>
      </w:r>
      <w:r w:rsidR="00C32026">
        <w:t xml:space="preserve"> foi gerada uma classe abstrata intermediária chamada “</w:t>
      </w:r>
      <w:proofErr w:type="spellStart"/>
      <w:proofErr w:type="gramStart"/>
      <w:r w:rsidR="00C32026" w:rsidRPr="00C32026">
        <w:rPr>
          <w:i/>
        </w:rPr>
        <w:t>MonotonicScheduler</w:t>
      </w:r>
      <w:proofErr w:type="spellEnd"/>
      <w:proofErr w:type="gramEnd"/>
      <w:r w:rsidR="00C32026">
        <w:t xml:space="preserve">” e nela foi criado um método </w:t>
      </w:r>
      <w:r w:rsidR="004908D2">
        <w:t>“</w:t>
      </w:r>
      <w:proofErr w:type="spellStart"/>
      <w:r w:rsidR="00C32026" w:rsidRPr="004908D2">
        <w:rPr>
          <w:i/>
        </w:rPr>
        <w:t>generateMonotonicChart</w:t>
      </w:r>
      <w:proofErr w:type="spellEnd"/>
      <w:r w:rsidR="004908D2">
        <w:t>” que recebe dois parâmetros, um mapa, que é o mapa de ativações e um valor inteiro que representa o maior valor para geração do gráfico. Esse método que realmente é o responsável por gerar o gráfico para as duas técnicas. O método “</w:t>
      </w:r>
      <w:proofErr w:type="spellStart"/>
      <w:r w:rsidR="004908D2" w:rsidRPr="004908D2">
        <w:rPr>
          <w:i/>
        </w:rPr>
        <w:t>simulate</w:t>
      </w:r>
      <w:proofErr w:type="spellEnd"/>
      <w:r w:rsidR="004908D2">
        <w:t xml:space="preserve">” </w:t>
      </w:r>
      <w:r w:rsidR="00437253">
        <w:t xml:space="preserve">de cada técnica </w:t>
      </w:r>
      <w:r w:rsidR="004908D2">
        <w:t xml:space="preserve">gera o mapa, e obtém o maior valor </w:t>
      </w:r>
      <w:r w:rsidR="00437253">
        <w:t xml:space="preserve">seguindo sua política </w:t>
      </w:r>
      <w:r w:rsidR="004908D2">
        <w:t xml:space="preserve">(i.e., maior </w:t>
      </w:r>
      <w:r w:rsidR="004908D2" w:rsidRPr="004908D2">
        <w:rPr>
          <w:i/>
        </w:rPr>
        <w:t>deadline</w:t>
      </w:r>
      <w:r w:rsidR="004908D2">
        <w:t xml:space="preserve"> ou maior período) em seguida </w:t>
      </w:r>
      <w:proofErr w:type="gramStart"/>
      <w:r w:rsidR="004908D2">
        <w:t>chama ele</w:t>
      </w:r>
      <w:proofErr w:type="gramEnd"/>
      <w:r w:rsidR="004908D2">
        <w:t xml:space="preserve"> para gerar o diagrama temporal.</w:t>
      </w:r>
      <w:r w:rsidR="00D27DF1">
        <w:t xml:space="preserve"> </w:t>
      </w:r>
    </w:p>
    <w:p w:rsidR="00D27DF1" w:rsidRDefault="00D27DF1" w:rsidP="00432858">
      <w:r>
        <w:t xml:space="preserve">As modificações na política de prioridade se comparadas ao RM podem ser observadas nas figuras </w:t>
      </w:r>
      <w:r w:rsidR="00E67018">
        <w:t>19</w:t>
      </w:r>
      <w:r>
        <w:t xml:space="preserve"> e </w:t>
      </w:r>
      <w:r w:rsidR="00E67018">
        <w:t>20</w:t>
      </w:r>
      <w:r>
        <w:t xml:space="preserve"> que demonstram a </w:t>
      </w:r>
      <w:proofErr w:type="gramStart"/>
      <w:r>
        <w:t>implementação</w:t>
      </w:r>
      <w:proofErr w:type="gramEnd"/>
      <w:r>
        <w:t xml:space="preserve"> do algoritmo DM com e sem preempção.</w:t>
      </w:r>
    </w:p>
    <w:p w:rsidR="00D27DF1" w:rsidRDefault="00D27DF1" w:rsidP="00432858"/>
    <w:p w:rsidR="00D27DF1" w:rsidRDefault="00D27DF1" w:rsidP="00432858"/>
    <w:p w:rsidR="00D27DF1" w:rsidRDefault="00D27DF1" w:rsidP="00432858"/>
    <w:p w:rsidR="00D27DF1" w:rsidRDefault="00D27DF1" w:rsidP="00432858"/>
    <w:p w:rsidR="00D27DF1" w:rsidRDefault="00D27DF1" w:rsidP="00432858"/>
    <w:p w:rsidR="00D27DF1" w:rsidRDefault="00D27DF1" w:rsidP="00432858"/>
    <w:p w:rsidR="00D27DF1" w:rsidRDefault="00D27DF1" w:rsidP="00432858"/>
    <w:p w:rsidR="00D27DF1" w:rsidRDefault="00D27DF1" w:rsidP="00432858"/>
    <w:p w:rsidR="00D27DF1" w:rsidRDefault="00D27DF1" w:rsidP="00432858"/>
    <w:p w:rsidR="00D27DF1" w:rsidRDefault="00D27DF1" w:rsidP="00432858"/>
    <w:p w:rsidR="00D27DF1" w:rsidRPr="00432858" w:rsidRDefault="00D27DF1" w:rsidP="00432858"/>
    <w:p w:rsidR="0091690F" w:rsidRPr="00432858" w:rsidRDefault="0091690F" w:rsidP="0091690F">
      <w:pPr>
        <w:pStyle w:val="Ttulo4"/>
      </w:pPr>
      <w:r w:rsidRPr="00432858">
        <w:lastRenderedPageBreak/>
        <w:t xml:space="preserve">5.2.2.1 </w:t>
      </w:r>
      <w:r w:rsidRPr="00432858">
        <w:rPr>
          <w:i/>
        </w:rPr>
        <w:t xml:space="preserve">Deadline </w:t>
      </w:r>
      <w:proofErr w:type="spellStart"/>
      <w:r w:rsidRPr="00432858">
        <w:rPr>
          <w:i/>
        </w:rPr>
        <w:t>Monotonic</w:t>
      </w:r>
      <w:proofErr w:type="spellEnd"/>
      <w:r w:rsidRPr="00432858">
        <w:t xml:space="preserve"> </w:t>
      </w:r>
      <w:proofErr w:type="spellStart"/>
      <w:r w:rsidRPr="00432858">
        <w:t>Preemptivo</w:t>
      </w:r>
      <w:proofErr w:type="spellEnd"/>
    </w:p>
    <w:p w:rsidR="0072354E" w:rsidRPr="0072354E" w:rsidRDefault="0072354E" w:rsidP="0072354E">
      <w:pPr>
        <w:ind w:firstLine="0"/>
      </w:pPr>
      <w:r w:rsidRPr="0072354E">
        <w:rPr>
          <w:noProof/>
        </w:rPr>
        <w:drawing>
          <wp:inline distT="0" distB="0" distL="0" distR="0">
            <wp:extent cx="5760720" cy="6896775"/>
            <wp:effectExtent l="0" t="0" r="0" b="0"/>
            <wp:docPr id="56" name="Imagem 56" descr="C:\Users\Hussama Ismail\Desktop\DeadlineMonotonic-SIMULATE-Preep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ussama Ismail\Desktop\DeadlineMonotonic-SIMULATE-Preeptive.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60720" cy="6896775"/>
                    </a:xfrm>
                    <a:prstGeom prst="rect">
                      <a:avLst/>
                    </a:prstGeom>
                    <a:noFill/>
                    <a:ln>
                      <a:noFill/>
                    </a:ln>
                  </pic:spPr>
                </pic:pic>
              </a:graphicData>
            </a:graphic>
          </wp:inline>
        </w:drawing>
      </w:r>
    </w:p>
    <w:p w:rsidR="003A0D73" w:rsidRDefault="003A0D73" w:rsidP="0091690F">
      <w:pPr>
        <w:ind w:firstLine="708"/>
        <w:jc w:val="left"/>
        <w:rPr>
          <w:sz w:val="20"/>
          <w:szCs w:val="20"/>
        </w:rPr>
      </w:pPr>
    </w:p>
    <w:p w:rsidR="0091690F" w:rsidRDefault="0091690F" w:rsidP="003A0D73">
      <w:pPr>
        <w:ind w:firstLine="708"/>
        <w:jc w:val="left"/>
        <w:rPr>
          <w:i/>
          <w:sz w:val="20"/>
          <w:szCs w:val="20"/>
        </w:rPr>
      </w:pPr>
      <w:r w:rsidRPr="0001072C">
        <w:rPr>
          <w:sz w:val="20"/>
          <w:szCs w:val="20"/>
        </w:rPr>
        <w:t xml:space="preserve">Figura </w:t>
      </w:r>
      <w:r w:rsidR="00E67018">
        <w:rPr>
          <w:sz w:val="20"/>
          <w:szCs w:val="20"/>
        </w:rPr>
        <w:t>19</w:t>
      </w:r>
      <w:r w:rsidRPr="0001072C">
        <w:rPr>
          <w:sz w:val="20"/>
          <w:szCs w:val="20"/>
        </w:rPr>
        <w:t xml:space="preserve">: Fluxograma </w:t>
      </w:r>
      <w:r>
        <w:rPr>
          <w:sz w:val="20"/>
          <w:szCs w:val="20"/>
        </w:rPr>
        <w:t xml:space="preserve">simplificado para a </w:t>
      </w:r>
      <w:proofErr w:type="gramStart"/>
      <w:r>
        <w:rPr>
          <w:sz w:val="20"/>
          <w:szCs w:val="20"/>
        </w:rPr>
        <w:t>implementação</w:t>
      </w:r>
      <w:proofErr w:type="gramEnd"/>
      <w:r>
        <w:rPr>
          <w:sz w:val="20"/>
          <w:szCs w:val="20"/>
        </w:rPr>
        <w:t xml:space="preserve"> do</w:t>
      </w:r>
      <w:r w:rsidRPr="0001072C">
        <w:rPr>
          <w:sz w:val="20"/>
          <w:szCs w:val="20"/>
        </w:rPr>
        <w:t xml:space="preserve"> algoritmo</w:t>
      </w:r>
      <w:r>
        <w:rPr>
          <w:sz w:val="20"/>
          <w:szCs w:val="20"/>
        </w:rPr>
        <w:t xml:space="preserve"> </w:t>
      </w:r>
      <w:r>
        <w:rPr>
          <w:i/>
          <w:sz w:val="20"/>
          <w:szCs w:val="20"/>
        </w:rPr>
        <w:t xml:space="preserve">Deadline </w:t>
      </w:r>
      <w:proofErr w:type="spellStart"/>
      <w:r>
        <w:rPr>
          <w:i/>
          <w:sz w:val="20"/>
          <w:szCs w:val="20"/>
        </w:rPr>
        <w:t>Monotonic</w:t>
      </w:r>
      <w:proofErr w:type="spellEnd"/>
      <w:r>
        <w:rPr>
          <w:i/>
          <w:sz w:val="20"/>
          <w:szCs w:val="20"/>
        </w:rPr>
        <w:t xml:space="preserve"> </w:t>
      </w:r>
      <w:proofErr w:type="spellStart"/>
      <w:r>
        <w:rPr>
          <w:sz w:val="20"/>
          <w:szCs w:val="20"/>
        </w:rPr>
        <w:t>preemptivo</w:t>
      </w:r>
      <w:proofErr w:type="spellEnd"/>
      <w:r>
        <w:rPr>
          <w:i/>
          <w:sz w:val="20"/>
          <w:szCs w:val="20"/>
        </w:rPr>
        <w:t>.</w:t>
      </w:r>
    </w:p>
    <w:p w:rsidR="00D27DF1" w:rsidRDefault="00D27DF1" w:rsidP="0091690F">
      <w:pPr>
        <w:ind w:firstLine="708"/>
        <w:jc w:val="left"/>
        <w:rPr>
          <w:i/>
          <w:sz w:val="20"/>
          <w:szCs w:val="20"/>
        </w:rPr>
      </w:pPr>
    </w:p>
    <w:p w:rsidR="00D27DF1" w:rsidRDefault="00D27DF1" w:rsidP="0091690F">
      <w:pPr>
        <w:ind w:firstLine="708"/>
        <w:jc w:val="left"/>
        <w:rPr>
          <w:i/>
          <w:sz w:val="20"/>
          <w:szCs w:val="20"/>
        </w:rPr>
      </w:pPr>
    </w:p>
    <w:p w:rsidR="00D27DF1" w:rsidRDefault="00D27DF1" w:rsidP="00D27DF1">
      <w:pPr>
        <w:pStyle w:val="Ttulo4"/>
        <w:rPr>
          <w:lang w:val="en-US"/>
        </w:rPr>
      </w:pPr>
      <w:r w:rsidRPr="00D27DF1">
        <w:rPr>
          <w:lang w:val="en-US"/>
        </w:rPr>
        <w:lastRenderedPageBreak/>
        <w:t xml:space="preserve">5.2.2.2 </w:t>
      </w:r>
      <w:r w:rsidRPr="00D27DF1">
        <w:rPr>
          <w:i/>
          <w:lang w:val="en-US"/>
        </w:rPr>
        <w:t xml:space="preserve">Deadline Monotonic </w:t>
      </w:r>
      <w:proofErr w:type="spellStart"/>
      <w:r w:rsidRPr="00D27DF1">
        <w:rPr>
          <w:lang w:val="en-US"/>
        </w:rPr>
        <w:t>Não</w:t>
      </w:r>
      <w:proofErr w:type="spellEnd"/>
      <w:r w:rsidRPr="00D27DF1">
        <w:rPr>
          <w:lang w:val="en-US"/>
        </w:rPr>
        <w:t xml:space="preserve"> </w:t>
      </w:r>
      <w:proofErr w:type="spellStart"/>
      <w:r w:rsidRPr="00D27DF1">
        <w:rPr>
          <w:lang w:val="en-US"/>
        </w:rPr>
        <w:t>Preemptivo</w:t>
      </w:r>
      <w:proofErr w:type="spellEnd"/>
    </w:p>
    <w:p w:rsidR="00D27DF1" w:rsidRDefault="00FD7F38" w:rsidP="00FD7F38">
      <w:pPr>
        <w:ind w:firstLine="0"/>
        <w:rPr>
          <w:lang w:val="en-US"/>
        </w:rPr>
      </w:pPr>
      <w:r w:rsidRPr="00FD7F38">
        <w:rPr>
          <w:noProof/>
        </w:rPr>
        <w:drawing>
          <wp:inline distT="0" distB="0" distL="0" distR="0">
            <wp:extent cx="5760720" cy="6991271"/>
            <wp:effectExtent l="0" t="0" r="0" b="635"/>
            <wp:docPr id="77" name="Imagem 77" descr="C:\Users\Hussama Ismail\Desktop\DeadlineMonotonic-SIMULATE-NonPreep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ussama Ismail\Desktop\DeadlineMonotonic-SIMULATE-NonPreeptive.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60720" cy="6991271"/>
                    </a:xfrm>
                    <a:prstGeom prst="rect">
                      <a:avLst/>
                    </a:prstGeom>
                    <a:noFill/>
                    <a:ln>
                      <a:noFill/>
                    </a:ln>
                  </pic:spPr>
                </pic:pic>
              </a:graphicData>
            </a:graphic>
          </wp:inline>
        </w:drawing>
      </w:r>
    </w:p>
    <w:p w:rsidR="00FD7F38" w:rsidRDefault="00FD7F38" w:rsidP="00FD7F38">
      <w:pPr>
        <w:ind w:firstLine="708"/>
        <w:jc w:val="left"/>
        <w:rPr>
          <w:sz w:val="20"/>
          <w:szCs w:val="20"/>
          <w:lang w:val="en-US"/>
        </w:rPr>
      </w:pPr>
    </w:p>
    <w:p w:rsidR="00FD7F38" w:rsidRDefault="00FD7F38" w:rsidP="00FD7F38">
      <w:pPr>
        <w:ind w:firstLine="708"/>
        <w:jc w:val="left"/>
        <w:rPr>
          <w:i/>
          <w:sz w:val="20"/>
          <w:szCs w:val="20"/>
        </w:rPr>
      </w:pPr>
      <w:r w:rsidRPr="0001072C">
        <w:rPr>
          <w:sz w:val="20"/>
          <w:szCs w:val="20"/>
        </w:rPr>
        <w:t xml:space="preserve">Figura </w:t>
      </w:r>
      <w:r w:rsidR="00E67018">
        <w:rPr>
          <w:sz w:val="20"/>
          <w:szCs w:val="20"/>
        </w:rPr>
        <w:t>20</w:t>
      </w:r>
      <w:r w:rsidRPr="0001072C">
        <w:rPr>
          <w:sz w:val="20"/>
          <w:szCs w:val="20"/>
        </w:rPr>
        <w:t xml:space="preserve">: Fluxograma </w:t>
      </w:r>
      <w:r>
        <w:rPr>
          <w:sz w:val="20"/>
          <w:szCs w:val="20"/>
        </w:rPr>
        <w:t xml:space="preserve">simplificado para a </w:t>
      </w:r>
      <w:proofErr w:type="gramStart"/>
      <w:r>
        <w:rPr>
          <w:sz w:val="20"/>
          <w:szCs w:val="20"/>
        </w:rPr>
        <w:t>implementação</w:t>
      </w:r>
      <w:proofErr w:type="gramEnd"/>
      <w:r>
        <w:rPr>
          <w:sz w:val="20"/>
          <w:szCs w:val="20"/>
        </w:rPr>
        <w:t xml:space="preserve"> do</w:t>
      </w:r>
      <w:r w:rsidRPr="0001072C">
        <w:rPr>
          <w:sz w:val="20"/>
          <w:szCs w:val="20"/>
        </w:rPr>
        <w:t xml:space="preserve"> algoritmo</w:t>
      </w:r>
      <w:r>
        <w:rPr>
          <w:sz w:val="20"/>
          <w:szCs w:val="20"/>
        </w:rPr>
        <w:t xml:space="preserve"> </w:t>
      </w:r>
      <w:r>
        <w:rPr>
          <w:i/>
          <w:sz w:val="20"/>
          <w:szCs w:val="20"/>
        </w:rPr>
        <w:t xml:space="preserve">Deadline </w:t>
      </w:r>
      <w:proofErr w:type="spellStart"/>
      <w:r>
        <w:rPr>
          <w:i/>
          <w:sz w:val="20"/>
          <w:szCs w:val="20"/>
        </w:rPr>
        <w:t>Monotonic</w:t>
      </w:r>
      <w:proofErr w:type="spellEnd"/>
      <w:r>
        <w:rPr>
          <w:i/>
          <w:sz w:val="20"/>
          <w:szCs w:val="20"/>
        </w:rPr>
        <w:t xml:space="preserve"> </w:t>
      </w:r>
      <w:r>
        <w:rPr>
          <w:sz w:val="20"/>
          <w:szCs w:val="20"/>
        </w:rPr>
        <w:t xml:space="preserve">não </w:t>
      </w:r>
      <w:proofErr w:type="spellStart"/>
      <w:r>
        <w:rPr>
          <w:sz w:val="20"/>
          <w:szCs w:val="20"/>
        </w:rPr>
        <w:t>preemptivo</w:t>
      </w:r>
      <w:proofErr w:type="spellEnd"/>
      <w:r>
        <w:rPr>
          <w:i/>
          <w:sz w:val="20"/>
          <w:szCs w:val="20"/>
        </w:rPr>
        <w:t>.</w:t>
      </w:r>
    </w:p>
    <w:p w:rsidR="00FD7F38" w:rsidRPr="00FD7F38" w:rsidRDefault="00FD7F38" w:rsidP="00FD7F38">
      <w:pPr>
        <w:ind w:firstLine="0"/>
      </w:pPr>
    </w:p>
    <w:p w:rsidR="00AA7E7C" w:rsidRPr="001B49DC" w:rsidRDefault="00AA7E7C" w:rsidP="00AA7E7C">
      <w:pPr>
        <w:pStyle w:val="Ttulo3"/>
      </w:pPr>
      <w:r w:rsidRPr="001B49DC">
        <w:lastRenderedPageBreak/>
        <w:t>5.</w:t>
      </w:r>
      <w:r w:rsidR="009D78E6" w:rsidRPr="001B49DC">
        <w:t>2</w:t>
      </w:r>
      <w:r w:rsidRPr="001B49DC">
        <w:t xml:space="preserve">.3 </w:t>
      </w:r>
      <w:proofErr w:type="spellStart"/>
      <w:r w:rsidRPr="001B49DC">
        <w:rPr>
          <w:i/>
        </w:rPr>
        <w:t>Earliest</w:t>
      </w:r>
      <w:proofErr w:type="spellEnd"/>
      <w:r w:rsidRPr="001B49DC">
        <w:rPr>
          <w:i/>
        </w:rPr>
        <w:t xml:space="preserve"> Deadline </w:t>
      </w:r>
      <w:proofErr w:type="spellStart"/>
      <w:r w:rsidRPr="001B49DC">
        <w:rPr>
          <w:i/>
        </w:rPr>
        <w:t>First</w:t>
      </w:r>
      <w:proofErr w:type="spellEnd"/>
      <w:r w:rsidRPr="001B49DC">
        <w:t xml:space="preserve"> (EDF)</w:t>
      </w:r>
    </w:p>
    <w:p w:rsidR="00350856" w:rsidRDefault="00160880" w:rsidP="00350856">
      <w:r w:rsidRPr="00160880">
        <w:t xml:space="preserve">Para o </w:t>
      </w:r>
      <w:r w:rsidR="002B4D6E">
        <w:t>algoritmo</w:t>
      </w:r>
      <w:r w:rsidRPr="00160880">
        <w:t xml:space="preserve"> </w:t>
      </w:r>
      <w:proofErr w:type="gramStart"/>
      <w:r w:rsidR="002B4D6E">
        <w:t>implementado</w:t>
      </w:r>
      <w:proofErr w:type="gramEnd"/>
      <w:r w:rsidR="002B4D6E">
        <w:t xml:space="preserve"> </w:t>
      </w:r>
      <w:r w:rsidRPr="00160880">
        <w:t>utilizando</w:t>
      </w:r>
      <w:r w:rsidR="002B4D6E">
        <w:t xml:space="preserve"> a técnica</w:t>
      </w:r>
      <w:r w:rsidRPr="00160880">
        <w:t xml:space="preserve"> </w:t>
      </w:r>
      <w:proofErr w:type="spellStart"/>
      <w:r w:rsidRPr="00160880">
        <w:rPr>
          <w:i/>
        </w:rPr>
        <w:t>Earliest</w:t>
      </w:r>
      <w:proofErr w:type="spellEnd"/>
      <w:r w:rsidRPr="00160880">
        <w:rPr>
          <w:i/>
        </w:rPr>
        <w:t xml:space="preserve"> Deadline </w:t>
      </w:r>
      <w:proofErr w:type="spellStart"/>
      <w:r w:rsidRPr="00160880">
        <w:rPr>
          <w:i/>
        </w:rPr>
        <w:t>First</w:t>
      </w:r>
      <w:proofErr w:type="spellEnd"/>
      <w:r>
        <w:rPr>
          <w:i/>
        </w:rPr>
        <w:t xml:space="preserve"> </w:t>
      </w:r>
      <w:r>
        <w:t>além do escalonamento utilizando tarefas periódicas, foi implementado também técnicas de</w:t>
      </w:r>
      <w:r w:rsidR="002B4D6E">
        <w:t xml:space="preserve"> suporte a tarefas esporádicas (i.e., </w:t>
      </w:r>
      <w:r>
        <w:t xml:space="preserve">Foram implementados as técnicas de servidor </w:t>
      </w:r>
      <w:r w:rsidRPr="00160880">
        <w:rPr>
          <w:i/>
        </w:rPr>
        <w:t>Background</w:t>
      </w:r>
      <w:r>
        <w:t xml:space="preserve">, servidor de </w:t>
      </w:r>
      <w:proofErr w:type="spellStart"/>
      <w:r w:rsidRPr="00160880">
        <w:rPr>
          <w:i/>
        </w:rPr>
        <w:t>Polling</w:t>
      </w:r>
      <w:proofErr w:type="spellEnd"/>
      <w:r>
        <w:t xml:space="preserve"> e servidor</w:t>
      </w:r>
      <w:r w:rsidR="001B1C7E">
        <w:t xml:space="preserve"> </w:t>
      </w:r>
      <w:proofErr w:type="spellStart"/>
      <w:r w:rsidR="001B1C7E" w:rsidRPr="001B1C7E">
        <w:rPr>
          <w:i/>
        </w:rPr>
        <w:t>Sporadic</w:t>
      </w:r>
      <w:proofErr w:type="spellEnd"/>
      <w:r w:rsidR="002B4D6E">
        <w:t xml:space="preserve">). Para apresentação dessa </w:t>
      </w:r>
      <w:proofErr w:type="gramStart"/>
      <w:r w:rsidR="002B4D6E">
        <w:t>implementação</w:t>
      </w:r>
      <w:proofErr w:type="gramEnd"/>
      <w:r w:rsidR="002B4D6E">
        <w:t xml:space="preserve"> visando facilitar o entendimento</w:t>
      </w:r>
      <w:r w:rsidR="001B1C7E">
        <w:t>,</w:t>
      </w:r>
      <w:r w:rsidR="002B4D6E">
        <w:t xml:space="preserve"> serão demonstrados fluxogramas desmembrados com a lógica específica de cada combinação, no entanto, </w:t>
      </w:r>
      <w:r w:rsidR="001B1C7E">
        <w:t xml:space="preserve">para a aplicação </w:t>
      </w:r>
      <w:r w:rsidR="002B4D6E">
        <w:t xml:space="preserve">um único algoritmo contempla </w:t>
      </w:r>
      <w:r w:rsidR="002B4D6E" w:rsidRPr="00D36938">
        <w:t>todos</w:t>
      </w:r>
      <w:r w:rsidR="002B4D6E">
        <w:t xml:space="preserve"> os </w:t>
      </w:r>
      <w:r w:rsidR="009D794C">
        <w:t>comportamentos</w:t>
      </w:r>
      <w:r w:rsidR="002B4D6E">
        <w:t xml:space="preserve">.  </w:t>
      </w:r>
    </w:p>
    <w:p w:rsidR="00350856" w:rsidRPr="00160880" w:rsidRDefault="00350856" w:rsidP="00350856"/>
    <w:p w:rsidR="00350856" w:rsidRDefault="009D794C" w:rsidP="00160880">
      <w:pPr>
        <w:ind w:firstLine="0"/>
        <w:rPr>
          <w:lang w:val="en-US"/>
        </w:rPr>
      </w:pPr>
      <w:r w:rsidRPr="009D794C">
        <w:rPr>
          <w:noProof/>
        </w:rPr>
        <w:drawing>
          <wp:inline distT="0" distB="0" distL="0" distR="0">
            <wp:extent cx="5760720" cy="5161579"/>
            <wp:effectExtent l="0" t="0" r="0" b="1270"/>
            <wp:docPr id="21" name="Imagem 21" descr="C:\Users\Hussama Ismail\Desktop\EarliestDeadlineFirst-SIMULATE-Preep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ussama Ismail\Desktop\EarliestDeadlineFirst-SIMULATE-Preeptive.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60720" cy="5161579"/>
                    </a:xfrm>
                    <a:prstGeom prst="rect">
                      <a:avLst/>
                    </a:prstGeom>
                    <a:noFill/>
                    <a:ln>
                      <a:noFill/>
                    </a:ln>
                  </pic:spPr>
                </pic:pic>
              </a:graphicData>
            </a:graphic>
          </wp:inline>
        </w:drawing>
      </w:r>
    </w:p>
    <w:p w:rsidR="009D794C" w:rsidRDefault="009D794C" w:rsidP="009D794C">
      <w:pPr>
        <w:ind w:firstLine="708"/>
        <w:jc w:val="left"/>
        <w:rPr>
          <w:sz w:val="20"/>
          <w:szCs w:val="20"/>
        </w:rPr>
      </w:pPr>
    </w:p>
    <w:p w:rsidR="009D794C" w:rsidRDefault="009D794C" w:rsidP="009D794C">
      <w:pPr>
        <w:ind w:firstLine="708"/>
        <w:jc w:val="left"/>
        <w:rPr>
          <w:i/>
          <w:sz w:val="20"/>
          <w:szCs w:val="20"/>
        </w:rPr>
      </w:pPr>
      <w:r w:rsidRPr="0001072C">
        <w:rPr>
          <w:sz w:val="20"/>
          <w:szCs w:val="20"/>
        </w:rPr>
        <w:t xml:space="preserve">Figura </w:t>
      </w:r>
      <w:r w:rsidR="00E67018">
        <w:rPr>
          <w:sz w:val="20"/>
          <w:szCs w:val="20"/>
        </w:rPr>
        <w:t>21</w:t>
      </w:r>
      <w:r w:rsidRPr="0001072C">
        <w:rPr>
          <w:sz w:val="20"/>
          <w:szCs w:val="20"/>
        </w:rPr>
        <w:t xml:space="preserve">: Fluxograma </w:t>
      </w:r>
      <w:r>
        <w:rPr>
          <w:sz w:val="20"/>
          <w:szCs w:val="20"/>
        </w:rPr>
        <w:t xml:space="preserve">simplificado para a </w:t>
      </w:r>
      <w:proofErr w:type="gramStart"/>
      <w:r>
        <w:rPr>
          <w:sz w:val="20"/>
          <w:szCs w:val="20"/>
        </w:rPr>
        <w:t>implementação</w:t>
      </w:r>
      <w:proofErr w:type="gramEnd"/>
      <w:r>
        <w:rPr>
          <w:sz w:val="20"/>
          <w:szCs w:val="20"/>
        </w:rPr>
        <w:t xml:space="preserve"> do</w:t>
      </w:r>
      <w:r w:rsidRPr="0001072C">
        <w:rPr>
          <w:sz w:val="20"/>
          <w:szCs w:val="20"/>
        </w:rPr>
        <w:t xml:space="preserve"> algoritmo</w:t>
      </w:r>
      <w:r>
        <w:rPr>
          <w:sz w:val="20"/>
          <w:szCs w:val="20"/>
        </w:rPr>
        <w:t xml:space="preserve"> </w:t>
      </w:r>
      <w:r w:rsidRPr="009D794C">
        <w:rPr>
          <w:sz w:val="20"/>
          <w:szCs w:val="20"/>
        </w:rPr>
        <w:t>EDF</w:t>
      </w:r>
      <w:r>
        <w:rPr>
          <w:i/>
          <w:sz w:val="20"/>
          <w:szCs w:val="20"/>
        </w:rPr>
        <w:t xml:space="preserve"> </w:t>
      </w:r>
      <w:r>
        <w:rPr>
          <w:sz w:val="20"/>
          <w:szCs w:val="20"/>
        </w:rPr>
        <w:t>apenas para tarefas periódicas.</w:t>
      </w:r>
    </w:p>
    <w:p w:rsidR="00350856" w:rsidRPr="009D794C" w:rsidRDefault="00350856" w:rsidP="00350856"/>
    <w:p w:rsidR="009D794C" w:rsidRDefault="009D794C" w:rsidP="009D794C">
      <w:r>
        <w:lastRenderedPageBreak/>
        <w:t xml:space="preserve">Na figura </w:t>
      </w:r>
      <w:r w:rsidR="00E67018">
        <w:t>21</w:t>
      </w:r>
      <w:r>
        <w:t xml:space="preserve"> temos um fluxograma simplificado que representa o algoritmo gerado para a técnica EDF utilizando apenas tarefas periódicas. Esse algoritmo utiliza como entrada uma lista de tarefas periódicas. </w:t>
      </w:r>
    </w:p>
    <w:p w:rsidR="001B1C7E" w:rsidRDefault="009D794C" w:rsidP="009A3E57">
      <w:r>
        <w:t xml:space="preserve">A execução desse algoritmo tem início com a realização do teste de </w:t>
      </w:r>
      <w:proofErr w:type="spellStart"/>
      <w:r>
        <w:t>escalonabilidade</w:t>
      </w:r>
      <w:proofErr w:type="spellEnd"/>
      <w:r>
        <w:t xml:space="preserve"> para as tarefas, caso não seja satisfeito o algoritmo é encerrado e </w:t>
      </w:r>
      <w:r w:rsidR="009A3E57">
        <w:t>é informado ao usuário o motivo, caso o teste seja satisfeito é gerado um mapa com as ativações e suas respectivas tarefas e é iniciada uma variável de controle “</w:t>
      </w:r>
      <w:r w:rsidR="009A3E57" w:rsidRPr="009A3E57">
        <w:rPr>
          <w:i/>
        </w:rPr>
        <w:t>position</w:t>
      </w:r>
      <w:r w:rsidR="009A3E57">
        <w:t xml:space="preserve">” com o valor </w:t>
      </w:r>
      <w:proofErr w:type="gramStart"/>
      <w:r w:rsidR="009A3E57">
        <w:t>0</w:t>
      </w:r>
      <w:proofErr w:type="gramEnd"/>
      <w:r w:rsidR="009A3E57">
        <w:t xml:space="preserve"> e que é incrementada até o maior valor de período entre as tarefas. Em cada instante de “</w:t>
      </w:r>
      <w:r w:rsidR="009A3E57" w:rsidRPr="009A3E57">
        <w:rPr>
          <w:i/>
        </w:rPr>
        <w:t>position</w:t>
      </w:r>
      <w:r w:rsidR="009A3E57">
        <w:t>” é verificado no mapa se existem tarefas a serem ativadas, caso existam elas são movidas para uma lista de tarefas pendentes,</w:t>
      </w:r>
      <w:r w:rsidR="001B1C7E">
        <w:t xml:space="preserve"> após isso é verificado se a lista de tarefas pendentes está vazia,</w:t>
      </w:r>
      <w:r w:rsidR="009A3E57">
        <w:t xml:space="preserve"> caso </w:t>
      </w:r>
      <w:r w:rsidR="001B1C7E">
        <w:t>esteja</w:t>
      </w:r>
      <w:r w:rsidR="00422EB3">
        <w:t xml:space="preserve"> vazia,</w:t>
      </w:r>
      <w:r w:rsidR="009A3E57">
        <w:t xml:space="preserve"> </w:t>
      </w:r>
      <w:r w:rsidR="001B1C7E">
        <w:t>“</w:t>
      </w:r>
      <w:r w:rsidR="009A3E57" w:rsidRPr="001B1C7E">
        <w:rPr>
          <w:i/>
        </w:rPr>
        <w:t>position</w:t>
      </w:r>
      <w:r w:rsidR="001B1C7E">
        <w:t>”</w:t>
      </w:r>
      <w:r w:rsidR="009A3E57">
        <w:t xml:space="preserve"> é incrementad</w:t>
      </w:r>
      <w:r w:rsidR="001B1C7E">
        <w:t>a</w:t>
      </w:r>
      <w:r w:rsidR="009A3E57">
        <w:t xml:space="preserve"> em uma unidade de tempo </w:t>
      </w:r>
      <w:r w:rsidR="001B1C7E">
        <w:t xml:space="preserve">e o processo </w:t>
      </w:r>
      <w:r w:rsidR="00422EB3">
        <w:t>é repetido,</w:t>
      </w:r>
      <w:proofErr w:type="gramStart"/>
      <w:r w:rsidR="00422EB3">
        <w:t xml:space="preserve">  </w:t>
      </w:r>
      <w:proofErr w:type="gramEnd"/>
      <w:r w:rsidR="00422EB3">
        <w:t>c</w:t>
      </w:r>
      <w:r w:rsidR="001B1C7E">
        <w:t>aso existam</w:t>
      </w:r>
      <w:r w:rsidR="009A3E57">
        <w:t xml:space="preserve"> tarefas na lista de tarefas pendentes, é verificado qual delas possu</w:t>
      </w:r>
      <w:r w:rsidR="003F405B">
        <w:t>i</w:t>
      </w:r>
      <w:r w:rsidR="009A3E57">
        <w:t xml:space="preserve"> o menor deadline absoluto, ou seja, qual das tarefas está mais próxima de atingir sua m</w:t>
      </w:r>
      <w:r w:rsidR="001B1C7E">
        <w:t xml:space="preserve">eta temporal, para essa tarefa é verificada se o seu </w:t>
      </w:r>
      <w:r w:rsidR="001B1C7E" w:rsidRPr="001B1C7E">
        <w:rPr>
          <w:i/>
        </w:rPr>
        <w:t>deadline</w:t>
      </w:r>
      <w:r w:rsidR="001B1C7E">
        <w:t xml:space="preserve"> já foi ultrapassado, caso não</w:t>
      </w:r>
      <w:r w:rsidR="00422EB3">
        <w:t>,</w:t>
      </w:r>
      <w:r w:rsidR="001B1C7E">
        <w:t xml:space="preserve"> a tarefa é processada em 1 unidade de tempo, “</w:t>
      </w:r>
      <w:r w:rsidR="001B1C7E" w:rsidRPr="001B1C7E">
        <w:rPr>
          <w:i/>
        </w:rPr>
        <w:t>position</w:t>
      </w:r>
      <w:r w:rsidR="001B1C7E">
        <w:t>” é incrementado e caso o seu tempo de computação já tenha sido alcançado ela é removido da lista de tarefas pendentes. Esse processo é realizado até que “</w:t>
      </w:r>
      <w:r w:rsidR="001B1C7E" w:rsidRPr="001B1C7E">
        <w:rPr>
          <w:i/>
        </w:rPr>
        <w:t>position</w:t>
      </w:r>
      <w:r w:rsidR="001B1C7E">
        <w:t xml:space="preserve">” alcance o valor do maior período entre as tarefas. </w:t>
      </w:r>
    </w:p>
    <w:p w:rsidR="001B1C7E" w:rsidRDefault="001B1C7E" w:rsidP="009A3E57">
      <w:r>
        <w:t xml:space="preserve">Caso ocorra uma violação de </w:t>
      </w:r>
      <w:r w:rsidRPr="001B1C7E">
        <w:rPr>
          <w:i/>
        </w:rPr>
        <w:t>deadline</w:t>
      </w:r>
      <w:r>
        <w:t>, é informado ao usuário a tarefa, a posição e o gráfico gerado até que a violação ocorresse.</w:t>
      </w:r>
    </w:p>
    <w:p w:rsidR="002B4D6E" w:rsidRDefault="002B4D6E" w:rsidP="002B4D6E">
      <w:pPr>
        <w:pStyle w:val="Ttulo4"/>
        <w:rPr>
          <w:i/>
          <w:lang w:val="en-US"/>
        </w:rPr>
      </w:pPr>
      <w:r w:rsidRPr="002B4D6E">
        <w:rPr>
          <w:lang w:val="en-US"/>
        </w:rPr>
        <w:t xml:space="preserve">5.2.3.1 Earliest </w:t>
      </w:r>
      <w:r w:rsidRPr="002B4D6E">
        <w:rPr>
          <w:rStyle w:val="Ttulo4Char"/>
          <w:b/>
          <w:i/>
          <w:lang w:val="en-US"/>
        </w:rPr>
        <w:t>Deadline</w:t>
      </w:r>
      <w:r w:rsidRPr="002B4D6E">
        <w:rPr>
          <w:lang w:val="en-US"/>
        </w:rPr>
        <w:t xml:space="preserve"> First com </w:t>
      </w:r>
      <w:proofErr w:type="spellStart"/>
      <w:r w:rsidRPr="002B4D6E">
        <w:rPr>
          <w:lang w:val="en-US"/>
        </w:rPr>
        <w:t>Servidor</w:t>
      </w:r>
      <w:proofErr w:type="spellEnd"/>
      <w:r w:rsidRPr="002B4D6E">
        <w:rPr>
          <w:lang w:val="en-US"/>
        </w:rPr>
        <w:t xml:space="preserve"> </w:t>
      </w:r>
      <w:r w:rsidRPr="00080243">
        <w:rPr>
          <w:i/>
          <w:lang w:val="en-US"/>
        </w:rPr>
        <w:t>Background</w:t>
      </w:r>
    </w:p>
    <w:p w:rsidR="0069667A" w:rsidRDefault="0069667A" w:rsidP="0069667A">
      <w:r w:rsidRPr="0069667A">
        <w:t xml:space="preserve">A </w:t>
      </w:r>
      <w:proofErr w:type="gramStart"/>
      <w:r w:rsidRPr="0069667A">
        <w:t>implementação</w:t>
      </w:r>
      <w:proofErr w:type="gramEnd"/>
      <w:r w:rsidRPr="0069667A">
        <w:t xml:space="preserve"> do EDF utilizando servidor </w:t>
      </w:r>
      <w:r>
        <w:rPr>
          <w:i/>
        </w:rPr>
        <w:t>B</w:t>
      </w:r>
      <w:r w:rsidRPr="0069667A">
        <w:rPr>
          <w:i/>
        </w:rPr>
        <w:t>ackground</w:t>
      </w:r>
      <w:r w:rsidRPr="0069667A">
        <w:t xml:space="preserve"> </w:t>
      </w:r>
      <w:r>
        <w:t>adiciona a técnica o suporte a tarefas esporádicas, para esse algoritmo é utilizado como entrada uma lista de tarefas periódicas e espor</w:t>
      </w:r>
      <w:r w:rsidR="00C143B2">
        <w:t>ádicas. P</w:t>
      </w:r>
      <w:r>
        <w:t>ara facilitar a implementação, podemos</w:t>
      </w:r>
      <w:r w:rsidR="006B6BF8">
        <w:t xml:space="preserve"> observar no</w:t>
      </w:r>
      <w:r>
        <w:t xml:space="preserve"> diagrama de classes da figura 15</w:t>
      </w:r>
      <w:r w:rsidR="006B6BF8">
        <w:t xml:space="preserve"> que </w:t>
      </w:r>
      <w:r w:rsidR="009E6957">
        <w:t xml:space="preserve">foi gerado um relacionamento </w:t>
      </w:r>
      <w:r>
        <w:t>com uma classe abstrata chamada “</w:t>
      </w:r>
      <w:proofErr w:type="spellStart"/>
      <w:r w:rsidRPr="0069667A">
        <w:rPr>
          <w:i/>
        </w:rPr>
        <w:t>Task</w:t>
      </w:r>
      <w:proofErr w:type="spellEnd"/>
      <w:r>
        <w:t>” que possui duas implementações “</w:t>
      </w:r>
      <w:proofErr w:type="spellStart"/>
      <w:proofErr w:type="gramStart"/>
      <w:r w:rsidRPr="0069667A">
        <w:rPr>
          <w:i/>
        </w:rPr>
        <w:t>PeriodicTask</w:t>
      </w:r>
      <w:proofErr w:type="spellEnd"/>
      <w:proofErr w:type="gramEnd"/>
      <w:r>
        <w:t>” e “</w:t>
      </w:r>
      <w:proofErr w:type="spellStart"/>
      <w:r w:rsidRPr="0069667A">
        <w:rPr>
          <w:i/>
        </w:rPr>
        <w:t>SporadicTask</w:t>
      </w:r>
      <w:proofErr w:type="spellEnd"/>
      <w:r>
        <w:t>”. Observamos também que “</w:t>
      </w:r>
      <w:proofErr w:type="spellStart"/>
      <w:proofErr w:type="gramStart"/>
      <w:r w:rsidRPr="0069667A">
        <w:rPr>
          <w:i/>
        </w:rPr>
        <w:t>DynamicScheduler</w:t>
      </w:r>
      <w:proofErr w:type="spellEnd"/>
      <w:proofErr w:type="gramEnd"/>
      <w:r>
        <w:t>” possuí uma lista de “</w:t>
      </w:r>
      <w:proofErr w:type="spellStart"/>
      <w:r w:rsidRPr="0069667A">
        <w:rPr>
          <w:i/>
        </w:rPr>
        <w:t>Task</w:t>
      </w:r>
      <w:proofErr w:type="spellEnd"/>
      <w:r>
        <w:t>”, no entanto, em tempo de execução, caso alguma tarefa esporádica tenha sido adicionada e outra técnica diferente de EDF tenha sido selecionada, é informado ao usuário que somente EDF possui suporte a tarefas esporádicas.</w:t>
      </w:r>
    </w:p>
    <w:p w:rsidR="006B6BF8" w:rsidRPr="00857B85" w:rsidRDefault="00857B85" w:rsidP="0069667A">
      <w:pPr>
        <w:ind w:firstLine="0"/>
      </w:pPr>
      <w:r>
        <w:tab/>
        <w:t xml:space="preserve">Conforme a figura </w:t>
      </w:r>
      <w:r w:rsidR="00E67018">
        <w:t>22</w:t>
      </w:r>
      <w:r>
        <w:t xml:space="preserve">, temos a </w:t>
      </w:r>
      <w:proofErr w:type="gramStart"/>
      <w:r>
        <w:t>implementação</w:t>
      </w:r>
      <w:proofErr w:type="gramEnd"/>
      <w:r>
        <w:t xml:space="preserve"> do algoritmo EDF com suporte ao servidor </w:t>
      </w:r>
      <w:r w:rsidRPr="00857B85">
        <w:rPr>
          <w:i/>
        </w:rPr>
        <w:t>background</w:t>
      </w:r>
      <w:r>
        <w:t xml:space="preserve">, podemos observar que a implementação é bem similar a gerada para somente tarefas periódicas, no entanto, ao invés de ser gerado apenas um mapa para as tarefas </w:t>
      </w:r>
      <w:r>
        <w:lastRenderedPageBreak/>
        <w:t xml:space="preserve">periódicas, são gerados dois mapas, um para as tarefas periódicas e outro para as tarefas esporádicas. Nesse algoritmo também são geradas duas listas de tarefas pendentes uma para cada tipo respectivo e a lista de tarefas periódicas é que define se as tarefas esporádicas serão executadas (i.e., Caso a lista de tarefas periódicas </w:t>
      </w:r>
      <w:r w:rsidR="00C143B2">
        <w:t xml:space="preserve">pendentes </w:t>
      </w:r>
      <w:r w:rsidR="009D0248">
        <w:t xml:space="preserve">esteja vazia é considerado que o processador está ocioso, e neste ponto é que entra a atuação do servidor </w:t>
      </w:r>
      <w:r w:rsidR="009D0248" w:rsidRPr="009D0248">
        <w:rPr>
          <w:i/>
        </w:rPr>
        <w:t>background</w:t>
      </w:r>
      <w:r w:rsidR="009D0248">
        <w:t xml:space="preserve">). Caso o processador esteja ocioso e existam tarefas esporádicas pendentes de execução, elas são executadas e caso completadas removidas da lista de pendências. Lembrando que a execução só é feita uma unidade de tempo por vez. Caso não existam tarefas esporádicas a </w:t>
      </w:r>
      <w:proofErr w:type="gramStart"/>
      <w:r w:rsidR="009D0248">
        <w:t>serem</w:t>
      </w:r>
      <w:proofErr w:type="gramEnd"/>
      <w:r w:rsidR="009D0248">
        <w:t xml:space="preserve"> executadas a variável de controle “</w:t>
      </w:r>
      <w:r w:rsidR="009D0248" w:rsidRPr="009D0248">
        <w:rPr>
          <w:i/>
        </w:rPr>
        <w:t>position</w:t>
      </w:r>
      <w:r w:rsidR="009D0248">
        <w:t>” é simplesmente incrementada e o processo é repetido.</w:t>
      </w:r>
    </w:p>
    <w:p w:rsidR="006B6BF8" w:rsidRPr="00857B85" w:rsidRDefault="006B6BF8" w:rsidP="0069667A">
      <w:pPr>
        <w:ind w:firstLine="0"/>
      </w:pPr>
    </w:p>
    <w:p w:rsidR="002B4D6E" w:rsidRDefault="0069667A" w:rsidP="0069667A">
      <w:pPr>
        <w:ind w:firstLine="0"/>
        <w:rPr>
          <w:lang w:val="en-US"/>
        </w:rPr>
      </w:pPr>
      <w:r w:rsidRPr="0069667A">
        <w:rPr>
          <w:noProof/>
        </w:rPr>
        <w:drawing>
          <wp:inline distT="0" distB="0" distL="0" distR="0" wp14:anchorId="737D54BE" wp14:editId="2A28E553">
            <wp:extent cx="5760720" cy="5393206"/>
            <wp:effectExtent l="0" t="0" r="0" b="0"/>
            <wp:docPr id="25" name="Imagem 25" descr="C:\Users\Hussama Ismail\Desktop\EarliestDeadlineFirst-SIMULATE-Preeptive-BACKGROU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ssama Ismail\Desktop\EarliestDeadlineFirst-SIMULATE-Preeptive-BACKGROUND.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60720" cy="5393206"/>
                    </a:xfrm>
                    <a:prstGeom prst="rect">
                      <a:avLst/>
                    </a:prstGeom>
                    <a:noFill/>
                    <a:ln>
                      <a:noFill/>
                    </a:ln>
                  </pic:spPr>
                </pic:pic>
              </a:graphicData>
            </a:graphic>
          </wp:inline>
        </w:drawing>
      </w:r>
    </w:p>
    <w:p w:rsidR="009D0248" w:rsidRDefault="009D0248" w:rsidP="006B6BF8">
      <w:pPr>
        <w:ind w:firstLine="708"/>
        <w:jc w:val="left"/>
        <w:rPr>
          <w:sz w:val="20"/>
          <w:szCs w:val="20"/>
        </w:rPr>
      </w:pPr>
    </w:p>
    <w:p w:rsidR="00857B85" w:rsidRPr="006B6BF8" w:rsidRDefault="006B6BF8" w:rsidP="00C143B2">
      <w:pPr>
        <w:ind w:firstLine="708"/>
        <w:jc w:val="left"/>
      </w:pPr>
      <w:r w:rsidRPr="0001072C">
        <w:rPr>
          <w:sz w:val="20"/>
          <w:szCs w:val="20"/>
        </w:rPr>
        <w:lastRenderedPageBreak/>
        <w:t xml:space="preserve">Figura </w:t>
      </w:r>
      <w:r w:rsidR="00E67018">
        <w:rPr>
          <w:sz w:val="20"/>
          <w:szCs w:val="20"/>
        </w:rPr>
        <w:t>22</w:t>
      </w:r>
      <w:r w:rsidRPr="0001072C">
        <w:rPr>
          <w:sz w:val="20"/>
          <w:szCs w:val="20"/>
        </w:rPr>
        <w:t xml:space="preserve">: Fluxograma </w:t>
      </w:r>
      <w:r>
        <w:rPr>
          <w:sz w:val="20"/>
          <w:szCs w:val="20"/>
        </w:rPr>
        <w:t xml:space="preserve">simplificado para a </w:t>
      </w:r>
      <w:proofErr w:type="gramStart"/>
      <w:r>
        <w:rPr>
          <w:sz w:val="20"/>
          <w:szCs w:val="20"/>
        </w:rPr>
        <w:t>implementação</w:t>
      </w:r>
      <w:proofErr w:type="gramEnd"/>
      <w:r>
        <w:rPr>
          <w:sz w:val="20"/>
          <w:szCs w:val="20"/>
        </w:rPr>
        <w:t xml:space="preserve"> do</w:t>
      </w:r>
      <w:r w:rsidRPr="0001072C">
        <w:rPr>
          <w:sz w:val="20"/>
          <w:szCs w:val="20"/>
        </w:rPr>
        <w:t xml:space="preserve"> algoritmo</w:t>
      </w:r>
      <w:r>
        <w:rPr>
          <w:sz w:val="20"/>
          <w:szCs w:val="20"/>
        </w:rPr>
        <w:t xml:space="preserve"> </w:t>
      </w:r>
      <w:r w:rsidRPr="009D794C">
        <w:rPr>
          <w:sz w:val="20"/>
          <w:szCs w:val="20"/>
        </w:rPr>
        <w:t>EDF</w:t>
      </w:r>
      <w:r>
        <w:rPr>
          <w:i/>
          <w:sz w:val="20"/>
          <w:szCs w:val="20"/>
        </w:rPr>
        <w:t xml:space="preserve"> </w:t>
      </w:r>
      <w:r>
        <w:rPr>
          <w:sz w:val="20"/>
          <w:szCs w:val="20"/>
        </w:rPr>
        <w:t xml:space="preserve">com suporte a tarefas esporádicas utilizando servidor </w:t>
      </w:r>
      <w:r w:rsidRPr="006B6BF8">
        <w:rPr>
          <w:i/>
          <w:sz w:val="20"/>
          <w:szCs w:val="20"/>
        </w:rPr>
        <w:t>background</w:t>
      </w:r>
      <w:r>
        <w:rPr>
          <w:sz w:val="20"/>
          <w:szCs w:val="20"/>
        </w:rPr>
        <w:t>.</w:t>
      </w:r>
    </w:p>
    <w:p w:rsidR="002B4D6E" w:rsidRDefault="002B4D6E" w:rsidP="002B4D6E">
      <w:pPr>
        <w:pStyle w:val="Ttulo4"/>
        <w:rPr>
          <w:i/>
          <w:lang w:val="en-US"/>
        </w:rPr>
      </w:pPr>
      <w:r w:rsidRPr="002B4D6E">
        <w:rPr>
          <w:lang w:val="en-US"/>
        </w:rPr>
        <w:t xml:space="preserve">5.2.3.2 </w:t>
      </w:r>
      <w:r w:rsidRPr="002B4D6E">
        <w:rPr>
          <w:i/>
          <w:lang w:val="en-US"/>
        </w:rPr>
        <w:t>Earliest Deadline First</w:t>
      </w:r>
      <w:r w:rsidRPr="002B4D6E">
        <w:rPr>
          <w:lang w:val="en-US"/>
        </w:rPr>
        <w:t xml:space="preserve"> com </w:t>
      </w:r>
      <w:proofErr w:type="spellStart"/>
      <w:r w:rsidRPr="002B4D6E">
        <w:rPr>
          <w:lang w:val="en-US"/>
        </w:rPr>
        <w:t>Servidor</w:t>
      </w:r>
      <w:proofErr w:type="spellEnd"/>
      <w:r w:rsidRPr="002B4D6E">
        <w:rPr>
          <w:lang w:val="en-US"/>
        </w:rPr>
        <w:t xml:space="preserve"> de </w:t>
      </w:r>
      <w:r w:rsidRPr="002B4D6E">
        <w:rPr>
          <w:i/>
          <w:lang w:val="en-US"/>
        </w:rPr>
        <w:t>Polling</w:t>
      </w:r>
    </w:p>
    <w:p w:rsidR="00080243" w:rsidRPr="00A770E1" w:rsidRDefault="001B49DC" w:rsidP="001B49DC">
      <w:r w:rsidRPr="001B49DC">
        <w:t xml:space="preserve">A </w:t>
      </w:r>
      <w:proofErr w:type="gramStart"/>
      <w:r w:rsidRPr="001B49DC">
        <w:t>implementação</w:t>
      </w:r>
      <w:proofErr w:type="gramEnd"/>
      <w:r w:rsidRPr="001B49DC">
        <w:t xml:space="preserve"> da técnica E</w:t>
      </w:r>
      <w:r>
        <w:t xml:space="preserve">DF com suporte ao servidor de </w:t>
      </w:r>
      <w:proofErr w:type="spellStart"/>
      <w:r w:rsidRPr="001B49DC">
        <w:rPr>
          <w:i/>
        </w:rPr>
        <w:t>polling</w:t>
      </w:r>
      <w:proofErr w:type="spellEnd"/>
      <w:r w:rsidRPr="001B49DC">
        <w:t xml:space="preserve"> diferente do servidor </w:t>
      </w:r>
      <w:r w:rsidRPr="001B49DC">
        <w:rPr>
          <w:i/>
        </w:rPr>
        <w:t>background</w:t>
      </w:r>
      <w:r>
        <w:rPr>
          <w:i/>
        </w:rPr>
        <w:t xml:space="preserve"> </w:t>
      </w:r>
      <w:r>
        <w:t>não processa as tarefas esporádicas enquanto a lista de tarefas periódicas</w:t>
      </w:r>
      <w:r w:rsidR="00FC327C">
        <w:t xml:space="preserve"> está vazia</w:t>
      </w:r>
      <w:r>
        <w:t xml:space="preserve">, ela utiliza uma </w:t>
      </w:r>
      <w:proofErr w:type="spellStart"/>
      <w:r w:rsidRPr="001B49DC">
        <w:rPr>
          <w:i/>
        </w:rPr>
        <w:t>Task</w:t>
      </w:r>
      <w:proofErr w:type="spellEnd"/>
      <w:r>
        <w:rPr>
          <w:i/>
        </w:rPr>
        <w:t xml:space="preserve"> </w:t>
      </w:r>
      <w:r w:rsidRPr="001B49DC">
        <w:rPr>
          <w:i/>
        </w:rPr>
        <w:t>Server</w:t>
      </w:r>
      <w:r>
        <w:t xml:space="preserve"> que é definida pelo usuário. Para a </w:t>
      </w:r>
      <w:proofErr w:type="gramStart"/>
      <w:r>
        <w:t>implementação</w:t>
      </w:r>
      <w:proofErr w:type="gramEnd"/>
      <w:r>
        <w:t xml:space="preserve"> gerada é necessário que o usuário defina uma tarefa periódica com nome de “TS” e seus respectivos parâmetros. </w:t>
      </w:r>
      <w:r>
        <w:br/>
      </w:r>
      <w:r>
        <w:br/>
      </w:r>
      <w:r w:rsidRPr="001B49DC">
        <w:rPr>
          <w:noProof/>
        </w:rPr>
        <w:drawing>
          <wp:inline distT="0" distB="0" distL="0" distR="0">
            <wp:extent cx="5760720" cy="5935151"/>
            <wp:effectExtent l="0" t="0" r="0" b="8890"/>
            <wp:docPr id="6" name="Imagem 6" descr="C:\Users\Hussama Ismail\Desktop\EarliestDeadlineFirst-SIMULATE-Preeptive-POLLIN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ussama Ismail\Desktop\EarliestDeadlineFirst-SIMULATE-Preeptive-POLLING2.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60720" cy="5935151"/>
                    </a:xfrm>
                    <a:prstGeom prst="rect">
                      <a:avLst/>
                    </a:prstGeom>
                    <a:noFill/>
                    <a:ln>
                      <a:noFill/>
                    </a:ln>
                  </pic:spPr>
                </pic:pic>
              </a:graphicData>
            </a:graphic>
          </wp:inline>
        </w:drawing>
      </w:r>
    </w:p>
    <w:p w:rsidR="001B49DC" w:rsidRDefault="001B49DC" w:rsidP="001B49DC">
      <w:pPr>
        <w:ind w:firstLine="708"/>
        <w:jc w:val="left"/>
        <w:rPr>
          <w:sz w:val="20"/>
          <w:szCs w:val="20"/>
        </w:rPr>
      </w:pPr>
    </w:p>
    <w:p w:rsidR="001B49DC" w:rsidRDefault="001B49DC" w:rsidP="001B49DC">
      <w:pPr>
        <w:ind w:firstLine="708"/>
        <w:jc w:val="left"/>
        <w:rPr>
          <w:sz w:val="20"/>
          <w:szCs w:val="20"/>
        </w:rPr>
      </w:pPr>
      <w:r w:rsidRPr="0001072C">
        <w:rPr>
          <w:sz w:val="20"/>
          <w:szCs w:val="20"/>
        </w:rPr>
        <w:lastRenderedPageBreak/>
        <w:t xml:space="preserve">Figura </w:t>
      </w:r>
      <w:r w:rsidR="00E67018">
        <w:rPr>
          <w:sz w:val="20"/>
          <w:szCs w:val="20"/>
        </w:rPr>
        <w:t>23</w:t>
      </w:r>
      <w:r w:rsidRPr="0001072C">
        <w:rPr>
          <w:sz w:val="20"/>
          <w:szCs w:val="20"/>
        </w:rPr>
        <w:t xml:space="preserve">: Fluxograma </w:t>
      </w:r>
      <w:r>
        <w:rPr>
          <w:sz w:val="20"/>
          <w:szCs w:val="20"/>
        </w:rPr>
        <w:t xml:space="preserve">simplificado para a </w:t>
      </w:r>
      <w:proofErr w:type="gramStart"/>
      <w:r>
        <w:rPr>
          <w:sz w:val="20"/>
          <w:szCs w:val="20"/>
        </w:rPr>
        <w:t>implementação</w:t>
      </w:r>
      <w:proofErr w:type="gramEnd"/>
      <w:r>
        <w:rPr>
          <w:sz w:val="20"/>
          <w:szCs w:val="20"/>
        </w:rPr>
        <w:t xml:space="preserve"> do</w:t>
      </w:r>
      <w:r w:rsidRPr="0001072C">
        <w:rPr>
          <w:sz w:val="20"/>
          <w:szCs w:val="20"/>
        </w:rPr>
        <w:t xml:space="preserve"> algoritmo</w:t>
      </w:r>
      <w:r>
        <w:rPr>
          <w:sz w:val="20"/>
          <w:szCs w:val="20"/>
        </w:rPr>
        <w:t xml:space="preserve"> </w:t>
      </w:r>
      <w:r w:rsidRPr="009D794C">
        <w:rPr>
          <w:sz w:val="20"/>
          <w:szCs w:val="20"/>
        </w:rPr>
        <w:t>EDF</w:t>
      </w:r>
      <w:r>
        <w:rPr>
          <w:i/>
          <w:sz w:val="20"/>
          <w:szCs w:val="20"/>
        </w:rPr>
        <w:t xml:space="preserve"> </w:t>
      </w:r>
      <w:r>
        <w:rPr>
          <w:sz w:val="20"/>
          <w:szCs w:val="20"/>
        </w:rPr>
        <w:t xml:space="preserve">com suporte a tarefas esporádicas utilizando servidor </w:t>
      </w:r>
      <w:r w:rsidRPr="001B49DC">
        <w:rPr>
          <w:sz w:val="20"/>
          <w:szCs w:val="20"/>
        </w:rPr>
        <w:t>de</w:t>
      </w:r>
      <w:r>
        <w:rPr>
          <w:i/>
          <w:sz w:val="20"/>
          <w:szCs w:val="20"/>
        </w:rPr>
        <w:t xml:space="preserve"> </w:t>
      </w:r>
      <w:proofErr w:type="spellStart"/>
      <w:r>
        <w:rPr>
          <w:i/>
          <w:sz w:val="20"/>
          <w:szCs w:val="20"/>
        </w:rPr>
        <w:t>polling</w:t>
      </w:r>
      <w:proofErr w:type="spellEnd"/>
      <w:r>
        <w:rPr>
          <w:sz w:val="20"/>
          <w:szCs w:val="20"/>
        </w:rPr>
        <w:t>.</w:t>
      </w:r>
    </w:p>
    <w:p w:rsidR="001B49DC" w:rsidRDefault="001B49DC" w:rsidP="001B49DC">
      <w:pPr>
        <w:ind w:firstLine="708"/>
        <w:jc w:val="left"/>
        <w:rPr>
          <w:sz w:val="20"/>
          <w:szCs w:val="20"/>
        </w:rPr>
      </w:pPr>
    </w:p>
    <w:p w:rsidR="001B49DC" w:rsidRPr="001B49DC" w:rsidRDefault="001B49DC" w:rsidP="008225B7">
      <w:pPr>
        <w:spacing w:before="240"/>
        <w:ind w:firstLine="708"/>
      </w:pPr>
      <w:r>
        <w:t xml:space="preserve">Na figura </w:t>
      </w:r>
      <w:r w:rsidR="00E67018">
        <w:t>23</w:t>
      </w:r>
      <w:r>
        <w:t xml:space="preserve"> podemos observar o funcionamento básico do algoritmo EDF utilizando servidor de </w:t>
      </w:r>
      <w:proofErr w:type="spellStart"/>
      <w:r w:rsidRPr="001B49DC">
        <w:rPr>
          <w:i/>
        </w:rPr>
        <w:t>polling</w:t>
      </w:r>
      <w:proofErr w:type="spellEnd"/>
      <w:r>
        <w:t xml:space="preserve">. Assim como a implementação do servidor </w:t>
      </w:r>
      <w:r w:rsidRPr="001B49DC">
        <w:rPr>
          <w:i/>
        </w:rPr>
        <w:t>background</w:t>
      </w:r>
      <w:r>
        <w:rPr>
          <w:i/>
        </w:rPr>
        <w:t xml:space="preserve"> </w:t>
      </w:r>
      <w:r>
        <w:t xml:space="preserve">são gerados </w:t>
      </w:r>
      <w:proofErr w:type="gramStart"/>
      <w:r>
        <w:t>2</w:t>
      </w:r>
      <w:proofErr w:type="gramEnd"/>
      <w:r>
        <w:t xml:space="preserve"> mapas com as ativações dos respectivos tipos de tarefas e consequentemente duas listas de tarefas pendentes.</w:t>
      </w:r>
      <w:r w:rsidR="00B1775E">
        <w:t xml:space="preserve"> Para essa técnica durante o processamento de cada </w:t>
      </w:r>
      <w:r w:rsidR="008225B7">
        <w:t xml:space="preserve">tarefa periódica é verificado se o nome da tarefa é “TS” (i.e., Tarefa que representa a </w:t>
      </w:r>
      <w:proofErr w:type="spellStart"/>
      <w:r w:rsidR="008225B7" w:rsidRPr="008225B7">
        <w:rPr>
          <w:i/>
        </w:rPr>
        <w:t>Task</w:t>
      </w:r>
      <w:proofErr w:type="spellEnd"/>
      <w:r w:rsidR="008225B7" w:rsidRPr="008225B7">
        <w:rPr>
          <w:i/>
        </w:rPr>
        <w:t xml:space="preserve"> Server</w:t>
      </w:r>
      <w:r w:rsidR="008225B7">
        <w:t xml:space="preserve">), caso seja, é verificado se existem tarefas esporádicas pendentes de execução, caso exista, é obtida uma tarefa dessa lista e dado início ao seu processamento, caso não existam tarefas esporádicas pendentes, </w:t>
      </w:r>
      <w:r w:rsidR="008225B7" w:rsidRPr="008225B7">
        <w:rPr>
          <w:i/>
        </w:rPr>
        <w:t xml:space="preserve">a </w:t>
      </w:r>
      <w:proofErr w:type="spellStart"/>
      <w:r w:rsidR="008225B7" w:rsidRPr="008225B7">
        <w:rPr>
          <w:i/>
        </w:rPr>
        <w:t>Task</w:t>
      </w:r>
      <w:proofErr w:type="spellEnd"/>
      <w:r w:rsidR="008225B7" w:rsidRPr="008225B7">
        <w:rPr>
          <w:i/>
        </w:rPr>
        <w:t xml:space="preserve"> Server</w:t>
      </w:r>
      <w:r w:rsidR="008225B7">
        <w:rPr>
          <w:i/>
        </w:rPr>
        <w:t xml:space="preserve"> </w:t>
      </w:r>
      <w:r w:rsidR="008225B7">
        <w:t>é removida da lista de tarefas periódicas pendentes e o instante de tempo “</w:t>
      </w:r>
      <w:r w:rsidR="008225B7" w:rsidRPr="008225B7">
        <w:rPr>
          <w:i/>
        </w:rPr>
        <w:t>position</w:t>
      </w:r>
      <w:r w:rsidR="008225B7">
        <w:t xml:space="preserve">” é aproveitado por outra tarefa </w:t>
      </w:r>
      <w:r w:rsidR="00775C54">
        <w:t xml:space="preserve">periódica </w:t>
      </w:r>
      <w:r w:rsidR="008225B7">
        <w:t>pendente de execução.</w:t>
      </w:r>
    </w:p>
    <w:p w:rsidR="002B4D6E" w:rsidRDefault="00080243" w:rsidP="002B4D6E">
      <w:pPr>
        <w:pStyle w:val="Ttulo4"/>
        <w:rPr>
          <w:i/>
          <w:lang w:val="en-US"/>
        </w:rPr>
      </w:pPr>
      <w:r>
        <w:rPr>
          <w:i/>
          <w:lang w:val="en-US"/>
        </w:rPr>
        <w:t xml:space="preserve">5.2.3.3 </w:t>
      </w:r>
      <w:r w:rsidR="002044B0" w:rsidRPr="002B4D6E">
        <w:rPr>
          <w:i/>
          <w:lang w:val="en-US"/>
        </w:rPr>
        <w:t>Earliest Deadline First</w:t>
      </w:r>
      <w:r>
        <w:rPr>
          <w:lang w:val="en-US"/>
        </w:rPr>
        <w:t xml:space="preserve"> com </w:t>
      </w:r>
      <w:proofErr w:type="spellStart"/>
      <w:r>
        <w:rPr>
          <w:lang w:val="en-US"/>
        </w:rPr>
        <w:t>Servidor</w:t>
      </w:r>
      <w:proofErr w:type="spellEnd"/>
      <w:r>
        <w:rPr>
          <w:lang w:val="en-US"/>
        </w:rPr>
        <w:t xml:space="preserve"> </w:t>
      </w:r>
      <w:r w:rsidRPr="00080243">
        <w:rPr>
          <w:i/>
          <w:lang w:val="en-US"/>
        </w:rPr>
        <w:t>Sporadic</w:t>
      </w:r>
    </w:p>
    <w:p w:rsidR="008225B7" w:rsidRDefault="00282EB7" w:rsidP="00282EB7">
      <w:pPr>
        <w:ind w:firstLine="0"/>
        <w:rPr>
          <w:lang w:val="en-US"/>
        </w:rPr>
      </w:pPr>
      <w:r w:rsidRPr="00282EB7">
        <w:rPr>
          <w:noProof/>
        </w:rPr>
        <w:drawing>
          <wp:inline distT="0" distB="0" distL="0" distR="0">
            <wp:extent cx="5760720" cy="4484594"/>
            <wp:effectExtent l="0" t="0" r="0" b="0"/>
            <wp:docPr id="78" name="Imagem 78" descr="C:\Users\Hussama Ismail\Desktop\EarliestDeadlineFirst-SIMULATE-Preeptive-SPORAD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ssama Ismail\Desktop\EarliestDeadlineFirst-SIMULATE-Preeptive-SPORADIC.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60720" cy="4484594"/>
                    </a:xfrm>
                    <a:prstGeom prst="rect">
                      <a:avLst/>
                    </a:prstGeom>
                    <a:noFill/>
                    <a:ln>
                      <a:noFill/>
                    </a:ln>
                  </pic:spPr>
                </pic:pic>
              </a:graphicData>
            </a:graphic>
          </wp:inline>
        </w:drawing>
      </w:r>
    </w:p>
    <w:p w:rsidR="0085004A" w:rsidRDefault="0085004A" w:rsidP="00282EB7">
      <w:pPr>
        <w:ind w:firstLine="708"/>
        <w:jc w:val="left"/>
        <w:rPr>
          <w:sz w:val="20"/>
          <w:szCs w:val="20"/>
        </w:rPr>
      </w:pPr>
    </w:p>
    <w:p w:rsidR="00282EB7" w:rsidRDefault="00282EB7" w:rsidP="00282EB7">
      <w:pPr>
        <w:ind w:firstLine="708"/>
        <w:jc w:val="left"/>
        <w:rPr>
          <w:sz w:val="20"/>
          <w:szCs w:val="20"/>
        </w:rPr>
      </w:pPr>
      <w:r w:rsidRPr="0001072C">
        <w:rPr>
          <w:sz w:val="20"/>
          <w:szCs w:val="20"/>
        </w:rPr>
        <w:lastRenderedPageBreak/>
        <w:t xml:space="preserve">Figura </w:t>
      </w:r>
      <w:r w:rsidR="00E67018">
        <w:rPr>
          <w:sz w:val="20"/>
          <w:szCs w:val="20"/>
        </w:rPr>
        <w:t>24</w:t>
      </w:r>
      <w:r w:rsidRPr="0001072C">
        <w:rPr>
          <w:sz w:val="20"/>
          <w:szCs w:val="20"/>
        </w:rPr>
        <w:t xml:space="preserve">: Fluxograma </w:t>
      </w:r>
      <w:r>
        <w:rPr>
          <w:sz w:val="20"/>
          <w:szCs w:val="20"/>
        </w:rPr>
        <w:t xml:space="preserve">simplificado para a </w:t>
      </w:r>
      <w:proofErr w:type="gramStart"/>
      <w:r>
        <w:rPr>
          <w:sz w:val="20"/>
          <w:szCs w:val="20"/>
        </w:rPr>
        <w:t>implementação</w:t>
      </w:r>
      <w:proofErr w:type="gramEnd"/>
      <w:r>
        <w:rPr>
          <w:sz w:val="20"/>
          <w:szCs w:val="20"/>
        </w:rPr>
        <w:t xml:space="preserve"> do</w:t>
      </w:r>
      <w:r w:rsidRPr="0001072C">
        <w:rPr>
          <w:sz w:val="20"/>
          <w:szCs w:val="20"/>
        </w:rPr>
        <w:t xml:space="preserve"> algoritmo</w:t>
      </w:r>
      <w:r>
        <w:rPr>
          <w:sz w:val="20"/>
          <w:szCs w:val="20"/>
        </w:rPr>
        <w:t xml:space="preserve"> </w:t>
      </w:r>
      <w:r w:rsidRPr="009D794C">
        <w:rPr>
          <w:sz w:val="20"/>
          <w:szCs w:val="20"/>
        </w:rPr>
        <w:t>EDF</w:t>
      </w:r>
      <w:r>
        <w:rPr>
          <w:i/>
          <w:sz w:val="20"/>
          <w:szCs w:val="20"/>
        </w:rPr>
        <w:t xml:space="preserve"> </w:t>
      </w:r>
      <w:r>
        <w:rPr>
          <w:sz w:val="20"/>
          <w:szCs w:val="20"/>
        </w:rPr>
        <w:t xml:space="preserve">com suporte a tarefas esporádicas utilizando servidor </w:t>
      </w:r>
      <w:proofErr w:type="spellStart"/>
      <w:r>
        <w:rPr>
          <w:i/>
          <w:sz w:val="20"/>
          <w:szCs w:val="20"/>
        </w:rPr>
        <w:t>S</w:t>
      </w:r>
      <w:r w:rsidRPr="00282EB7">
        <w:rPr>
          <w:i/>
          <w:sz w:val="20"/>
          <w:szCs w:val="20"/>
        </w:rPr>
        <w:t>poradic</w:t>
      </w:r>
      <w:proofErr w:type="spellEnd"/>
      <w:r>
        <w:rPr>
          <w:sz w:val="20"/>
          <w:szCs w:val="20"/>
        </w:rPr>
        <w:t>.</w:t>
      </w:r>
    </w:p>
    <w:p w:rsidR="00AC35BA" w:rsidRDefault="00AC35BA" w:rsidP="00282EB7">
      <w:pPr>
        <w:ind w:firstLine="708"/>
        <w:jc w:val="left"/>
        <w:rPr>
          <w:sz w:val="20"/>
          <w:szCs w:val="20"/>
        </w:rPr>
      </w:pPr>
    </w:p>
    <w:p w:rsidR="00FF1CBE" w:rsidRDefault="00AC35BA" w:rsidP="00AC35BA">
      <w:pPr>
        <w:rPr>
          <w:i/>
        </w:rPr>
      </w:pPr>
      <w:r w:rsidRPr="00AC35BA">
        <w:t xml:space="preserve">A </w:t>
      </w:r>
      <w:proofErr w:type="gramStart"/>
      <w:r w:rsidRPr="00AC35BA">
        <w:t>implementação</w:t>
      </w:r>
      <w:proofErr w:type="gramEnd"/>
      <w:r w:rsidRPr="00AC35BA">
        <w:t xml:space="preserve"> de EDF utilizando servidor </w:t>
      </w:r>
      <w:proofErr w:type="spellStart"/>
      <w:r w:rsidRPr="00AC35BA">
        <w:rPr>
          <w:i/>
        </w:rPr>
        <w:t>sporadic</w:t>
      </w:r>
      <w:proofErr w:type="spellEnd"/>
      <w:r>
        <w:t xml:space="preserve"> assim como a implementação do servidor de </w:t>
      </w:r>
      <w:proofErr w:type="spellStart"/>
      <w:r w:rsidRPr="00AC35BA">
        <w:rPr>
          <w:i/>
        </w:rPr>
        <w:t>polling</w:t>
      </w:r>
      <w:proofErr w:type="spellEnd"/>
      <w:r>
        <w:rPr>
          <w:i/>
        </w:rPr>
        <w:t>,</w:t>
      </w:r>
      <w:r>
        <w:t xml:space="preserve"> também utiliza uma </w:t>
      </w:r>
      <w:proofErr w:type="spellStart"/>
      <w:r w:rsidRPr="00AC35BA">
        <w:rPr>
          <w:i/>
        </w:rPr>
        <w:t>Task</w:t>
      </w:r>
      <w:proofErr w:type="spellEnd"/>
      <w:r w:rsidRPr="00AC35BA">
        <w:rPr>
          <w:i/>
        </w:rPr>
        <w:t xml:space="preserve"> Server</w:t>
      </w:r>
      <w:r>
        <w:rPr>
          <w:i/>
        </w:rPr>
        <w:t xml:space="preserve"> </w:t>
      </w:r>
      <w:r>
        <w:t xml:space="preserve">representada por uma tarefa periódica com o nome de “TS”. No entanto ela não é processada e serve apenas para definir o cálculo da recarga do servidor </w:t>
      </w:r>
      <w:proofErr w:type="spellStart"/>
      <w:r w:rsidRPr="00AC35BA">
        <w:rPr>
          <w:i/>
        </w:rPr>
        <w:t>sporadic</w:t>
      </w:r>
      <w:proofErr w:type="spellEnd"/>
      <w:r w:rsidRPr="00AC35BA">
        <w:rPr>
          <w:i/>
        </w:rPr>
        <w:t>.</w:t>
      </w:r>
      <w:r>
        <w:rPr>
          <w:i/>
        </w:rPr>
        <w:t xml:space="preserve"> </w:t>
      </w:r>
    </w:p>
    <w:p w:rsidR="00AC35BA" w:rsidRDefault="00AC35BA" w:rsidP="00AC35BA">
      <w:r>
        <w:t xml:space="preserve">Como podemos perceber na figura </w:t>
      </w:r>
      <w:r w:rsidR="00E67018">
        <w:t>24</w:t>
      </w:r>
      <w:r w:rsidR="00EA223E">
        <w:t xml:space="preserve">, antes da verificação se existem tarefas periódicas pendentes de execução é </w:t>
      </w:r>
      <w:proofErr w:type="gramStart"/>
      <w:r w:rsidR="00EA223E">
        <w:t>verificado</w:t>
      </w:r>
      <w:proofErr w:type="gramEnd"/>
      <w:r w:rsidR="00EA223E">
        <w:t xml:space="preserve"> </w:t>
      </w:r>
      <w:r w:rsidR="00FF1CBE">
        <w:t>a existência de</w:t>
      </w:r>
      <w:r w:rsidR="00EA223E">
        <w:t xml:space="preserve"> tarefas espor</w:t>
      </w:r>
      <w:r w:rsidR="00FF1CBE">
        <w:t>ádicas, isto porque n</w:t>
      </w:r>
      <w:r w:rsidR="00EA223E">
        <w:t>essa técnica as tarefas esporádicas</w:t>
      </w:r>
      <w:r w:rsidR="00FF1CBE">
        <w:t xml:space="preserve"> possuem prioridade e</w:t>
      </w:r>
      <w:r w:rsidR="00EA223E">
        <w:t xml:space="preserve"> são exec</w:t>
      </w:r>
      <w:r w:rsidR="00E03ED1">
        <w:t>utadas imediatamente, desde que</w:t>
      </w:r>
      <w:r w:rsidR="00EA223E">
        <w:t xml:space="preserve"> haja capacidade de execução pelo servidor. A recarga do servidor é controlada por um </w:t>
      </w:r>
      <w:r w:rsidR="00167564">
        <w:t>terceiro mapa</w:t>
      </w:r>
      <w:r w:rsidR="00EA223E">
        <w:t xml:space="preserve"> </w:t>
      </w:r>
      <w:proofErr w:type="gramStart"/>
      <w:r w:rsidR="00EA223E">
        <w:t>cujo a</w:t>
      </w:r>
      <w:proofErr w:type="gramEnd"/>
      <w:r w:rsidR="00EA223E">
        <w:t xml:space="preserve"> chave corresponde ao instante de tempo da recarga e o valor equivale a quantidade que deve ser recarregada ao servidor. </w:t>
      </w:r>
    </w:p>
    <w:p w:rsidR="00EA223E" w:rsidRPr="00EA223E" w:rsidRDefault="00EA223E" w:rsidP="00AC35BA">
      <w:r>
        <w:t xml:space="preserve">Outro ponto que podemos destacar é durante o processamento das tarefas periódicas, é verificado se a tarefa </w:t>
      </w:r>
      <w:proofErr w:type="gramStart"/>
      <w:r>
        <w:t>ser</w:t>
      </w:r>
      <w:proofErr w:type="gramEnd"/>
      <w:r>
        <w:t xml:space="preserve"> executada é a </w:t>
      </w:r>
      <w:proofErr w:type="spellStart"/>
      <w:r w:rsidRPr="00EA223E">
        <w:rPr>
          <w:i/>
        </w:rPr>
        <w:t>Task</w:t>
      </w:r>
      <w:proofErr w:type="spellEnd"/>
      <w:r w:rsidRPr="00EA223E">
        <w:rPr>
          <w:i/>
        </w:rPr>
        <w:t xml:space="preserve"> Server</w:t>
      </w:r>
      <w:r>
        <w:rPr>
          <w:i/>
        </w:rPr>
        <w:t xml:space="preserve">, </w:t>
      </w:r>
      <w:r>
        <w:t>caso seja, ela é simplesmente removida da lista de pendências e é dado lugar a outra tarefa periódica pendente de execução.</w:t>
      </w:r>
    </w:p>
    <w:p w:rsidR="008225B7" w:rsidRPr="00282EB7" w:rsidRDefault="008225B7" w:rsidP="00080243"/>
    <w:p w:rsidR="008225B7" w:rsidRPr="00282EB7" w:rsidRDefault="008225B7" w:rsidP="00080243"/>
    <w:p w:rsidR="008225B7" w:rsidRPr="00282EB7" w:rsidRDefault="008225B7" w:rsidP="00080243"/>
    <w:p w:rsidR="008225B7" w:rsidRPr="00282EB7" w:rsidRDefault="008225B7" w:rsidP="00080243"/>
    <w:p w:rsidR="008225B7" w:rsidRPr="00282EB7" w:rsidRDefault="008225B7" w:rsidP="00080243"/>
    <w:p w:rsidR="008225B7" w:rsidRPr="00282EB7" w:rsidRDefault="008225B7" w:rsidP="00080243"/>
    <w:p w:rsidR="008225B7" w:rsidRPr="00282EB7" w:rsidRDefault="008225B7" w:rsidP="00080243"/>
    <w:p w:rsidR="008225B7" w:rsidRPr="00282EB7" w:rsidRDefault="008225B7" w:rsidP="00080243"/>
    <w:p w:rsidR="008225B7" w:rsidRPr="00282EB7" w:rsidRDefault="008225B7" w:rsidP="00080243"/>
    <w:p w:rsidR="008225B7" w:rsidRPr="00282EB7" w:rsidRDefault="008225B7" w:rsidP="00080243"/>
    <w:p w:rsidR="008225B7" w:rsidRPr="00282EB7" w:rsidRDefault="008225B7" w:rsidP="00080243"/>
    <w:p w:rsidR="008225B7" w:rsidRPr="00282EB7" w:rsidRDefault="008225B7" w:rsidP="00080243"/>
    <w:p w:rsidR="008225B7" w:rsidRDefault="008225B7" w:rsidP="00080243"/>
    <w:p w:rsidR="00AC35BA" w:rsidRDefault="00AC35BA" w:rsidP="00080243"/>
    <w:p w:rsidR="00AC35BA" w:rsidRDefault="00AC35BA" w:rsidP="00080243"/>
    <w:p w:rsidR="00AC35BA" w:rsidRDefault="00AC35BA" w:rsidP="00080243"/>
    <w:p w:rsidR="00AC35BA" w:rsidRDefault="00AC35BA" w:rsidP="00080243"/>
    <w:p w:rsidR="00AC35BA" w:rsidRDefault="00AC35BA" w:rsidP="00080243"/>
    <w:p w:rsidR="00AC35BA" w:rsidRDefault="00AC35BA" w:rsidP="00080243"/>
    <w:p w:rsidR="00AC35BA" w:rsidRDefault="00AC35BA" w:rsidP="00080243"/>
    <w:p w:rsidR="00AC35BA" w:rsidRDefault="00AC35BA" w:rsidP="00080243"/>
    <w:p w:rsidR="00AC35BA" w:rsidRDefault="00AC35BA" w:rsidP="00080243"/>
    <w:p w:rsidR="00AC35BA" w:rsidRDefault="00AC35BA" w:rsidP="00080243"/>
    <w:p w:rsidR="00DA42E8" w:rsidRPr="001B49DC" w:rsidRDefault="00AA7E7C" w:rsidP="00DA42E8">
      <w:pPr>
        <w:pStyle w:val="Ttulo3"/>
        <w:rPr>
          <w:i/>
        </w:rPr>
      </w:pPr>
      <w:r w:rsidRPr="001B49DC">
        <w:t>5.</w:t>
      </w:r>
      <w:r w:rsidR="009D78E6" w:rsidRPr="001B49DC">
        <w:t>2</w:t>
      </w:r>
      <w:r w:rsidRPr="001B49DC">
        <w:t xml:space="preserve">.4 </w:t>
      </w:r>
      <w:proofErr w:type="gramStart"/>
      <w:r w:rsidRPr="001B49DC">
        <w:rPr>
          <w:i/>
        </w:rPr>
        <w:t>Round</w:t>
      </w:r>
      <w:proofErr w:type="gramEnd"/>
      <w:r w:rsidRPr="001B49DC">
        <w:rPr>
          <w:i/>
        </w:rPr>
        <w:t xml:space="preserve"> Robin </w:t>
      </w:r>
    </w:p>
    <w:p w:rsidR="0001072C" w:rsidRDefault="00350856" w:rsidP="0001072C">
      <w:r w:rsidRPr="00350856">
        <w:t xml:space="preserve">Para a técnica </w:t>
      </w:r>
      <w:proofErr w:type="gramStart"/>
      <w:r w:rsidRPr="00350856">
        <w:rPr>
          <w:i/>
        </w:rPr>
        <w:t>Round</w:t>
      </w:r>
      <w:proofErr w:type="gramEnd"/>
      <w:r w:rsidRPr="00350856">
        <w:rPr>
          <w:i/>
        </w:rPr>
        <w:t xml:space="preserve"> Robin </w:t>
      </w:r>
      <w:r>
        <w:t xml:space="preserve">é necessário que o usuário informe o </w:t>
      </w:r>
      <w:r w:rsidR="00163D9F">
        <w:rPr>
          <w:i/>
        </w:rPr>
        <w:t xml:space="preserve">Slot </w:t>
      </w:r>
      <w:proofErr w:type="spellStart"/>
      <w:r w:rsidRPr="00350856">
        <w:rPr>
          <w:i/>
        </w:rPr>
        <w:t>Size</w:t>
      </w:r>
      <w:proofErr w:type="spellEnd"/>
      <w:r>
        <w:t xml:space="preserve"> que corresponde a fatia de tempo definida pelo projetista. Caso o usuário não informe esse valor é definido por padrão o valor </w:t>
      </w:r>
      <w:proofErr w:type="gramStart"/>
      <w:r>
        <w:t>1</w:t>
      </w:r>
      <w:proofErr w:type="gramEnd"/>
      <w:r>
        <w:t xml:space="preserve">. Para o algoritmo é utilizado como entrada: a lista de tarefas periódicas e o tamanho do </w:t>
      </w:r>
      <w:r w:rsidRPr="00350856">
        <w:rPr>
          <w:i/>
        </w:rPr>
        <w:t>slot</w:t>
      </w:r>
      <w:r>
        <w:t xml:space="preserve">.  </w:t>
      </w:r>
    </w:p>
    <w:p w:rsidR="00C80BC2" w:rsidRPr="00C80BC2" w:rsidRDefault="004B61FE" w:rsidP="00C80BC2">
      <w:r>
        <w:t xml:space="preserve">Na </w:t>
      </w:r>
      <w:r w:rsidR="00350856">
        <w:t xml:space="preserve">figura </w:t>
      </w:r>
      <w:r w:rsidR="00E67018">
        <w:t>25</w:t>
      </w:r>
      <w:r w:rsidR="00350856">
        <w:t xml:space="preserve"> temos descrito o</w:t>
      </w:r>
      <w:r w:rsidR="00C80BC2">
        <w:t xml:space="preserve"> processo simplificado</w:t>
      </w:r>
      <w:r w:rsidR="00350856">
        <w:t xml:space="preserve"> utilizado pelo algoritmo para geração </w:t>
      </w:r>
      <w:r w:rsidR="00C80BC2">
        <w:t>do diagrama temporal.</w:t>
      </w:r>
    </w:p>
    <w:p w:rsidR="007F74D9" w:rsidRDefault="00C80BC2" w:rsidP="00DA42E8">
      <w:pPr>
        <w:ind w:firstLine="0"/>
        <w:jc w:val="left"/>
        <w:rPr>
          <w:sz w:val="20"/>
          <w:szCs w:val="20"/>
        </w:rPr>
      </w:pPr>
      <w:r w:rsidRPr="00C80BC2">
        <w:rPr>
          <w:noProof/>
          <w:sz w:val="20"/>
          <w:szCs w:val="20"/>
        </w:rPr>
        <w:drawing>
          <wp:inline distT="0" distB="0" distL="0" distR="0">
            <wp:extent cx="5760720" cy="4595951"/>
            <wp:effectExtent l="0" t="0" r="0" b="0"/>
            <wp:docPr id="4" name="Imagem 4" descr="C:\Users\Hussama Ismail\Desktop\RoundRobin-SIMUL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ussama Ismail\Desktop\RoundRobin-SIMULATE.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60720" cy="4595951"/>
                    </a:xfrm>
                    <a:prstGeom prst="rect">
                      <a:avLst/>
                    </a:prstGeom>
                    <a:noFill/>
                    <a:ln>
                      <a:noFill/>
                    </a:ln>
                  </pic:spPr>
                </pic:pic>
              </a:graphicData>
            </a:graphic>
          </wp:inline>
        </w:drawing>
      </w:r>
      <w:r w:rsidRPr="00C80BC2">
        <w:rPr>
          <w:sz w:val="20"/>
          <w:szCs w:val="20"/>
        </w:rPr>
        <w:t xml:space="preserve"> </w:t>
      </w:r>
    </w:p>
    <w:p w:rsidR="0085004A" w:rsidRDefault="0085004A" w:rsidP="007F74D9">
      <w:pPr>
        <w:ind w:firstLine="708"/>
        <w:jc w:val="left"/>
        <w:rPr>
          <w:sz w:val="20"/>
          <w:szCs w:val="20"/>
        </w:rPr>
      </w:pPr>
    </w:p>
    <w:p w:rsidR="0001072C" w:rsidRDefault="00C80BC2" w:rsidP="007F74D9">
      <w:pPr>
        <w:ind w:firstLine="708"/>
        <w:jc w:val="left"/>
        <w:rPr>
          <w:i/>
          <w:sz w:val="20"/>
          <w:szCs w:val="20"/>
        </w:rPr>
      </w:pPr>
      <w:r w:rsidRPr="0001072C">
        <w:rPr>
          <w:sz w:val="20"/>
          <w:szCs w:val="20"/>
        </w:rPr>
        <w:t xml:space="preserve">Figura </w:t>
      </w:r>
      <w:r w:rsidR="00E67018">
        <w:rPr>
          <w:sz w:val="20"/>
          <w:szCs w:val="20"/>
        </w:rPr>
        <w:t>25</w:t>
      </w:r>
      <w:r w:rsidRPr="0001072C">
        <w:rPr>
          <w:sz w:val="20"/>
          <w:szCs w:val="20"/>
        </w:rPr>
        <w:t xml:space="preserve">: </w:t>
      </w:r>
      <w:r w:rsidR="00A542CF" w:rsidRPr="0001072C">
        <w:rPr>
          <w:sz w:val="20"/>
          <w:szCs w:val="20"/>
        </w:rPr>
        <w:t xml:space="preserve">Fluxograma </w:t>
      </w:r>
      <w:r w:rsidR="00A542CF">
        <w:rPr>
          <w:sz w:val="20"/>
          <w:szCs w:val="20"/>
        </w:rPr>
        <w:t>simplificado para a implementação do</w:t>
      </w:r>
      <w:r w:rsidR="00A542CF" w:rsidRPr="0001072C">
        <w:rPr>
          <w:sz w:val="20"/>
          <w:szCs w:val="20"/>
        </w:rPr>
        <w:t xml:space="preserve"> algoritmo</w:t>
      </w:r>
      <w:r w:rsidR="0001072C">
        <w:rPr>
          <w:sz w:val="20"/>
          <w:szCs w:val="20"/>
        </w:rPr>
        <w:t xml:space="preserve"> </w:t>
      </w:r>
      <w:proofErr w:type="gramStart"/>
      <w:r w:rsidR="0001072C" w:rsidRPr="0001072C">
        <w:rPr>
          <w:i/>
          <w:sz w:val="20"/>
          <w:szCs w:val="20"/>
        </w:rPr>
        <w:t>Round</w:t>
      </w:r>
      <w:proofErr w:type="gramEnd"/>
      <w:r w:rsidR="0001072C" w:rsidRPr="0001072C">
        <w:rPr>
          <w:i/>
          <w:sz w:val="20"/>
          <w:szCs w:val="20"/>
        </w:rPr>
        <w:t xml:space="preserve"> Robin</w:t>
      </w:r>
      <w:r w:rsidR="0001072C">
        <w:rPr>
          <w:i/>
          <w:sz w:val="20"/>
          <w:szCs w:val="20"/>
        </w:rPr>
        <w:t>.</w:t>
      </w:r>
    </w:p>
    <w:p w:rsidR="00163D9F" w:rsidRDefault="00163D9F" w:rsidP="00DA42E8">
      <w:pPr>
        <w:ind w:firstLine="0"/>
        <w:jc w:val="left"/>
        <w:rPr>
          <w:i/>
          <w:sz w:val="20"/>
          <w:szCs w:val="20"/>
        </w:rPr>
      </w:pPr>
    </w:p>
    <w:p w:rsidR="009F4E93" w:rsidRDefault="00163D9F" w:rsidP="00303B60">
      <w:pPr>
        <w:ind w:firstLine="0"/>
      </w:pPr>
      <w:r>
        <w:rPr>
          <w:sz w:val="20"/>
          <w:szCs w:val="20"/>
        </w:rPr>
        <w:lastRenderedPageBreak/>
        <w:tab/>
      </w:r>
      <w:r w:rsidR="00303B60" w:rsidRPr="00303B60">
        <w:t xml:space="preserve">Conforme </w:t>
      </w:r>
      <w:r w:rsidR="00303B60">
        <w:t>f</w:t>
      </w:r>
      <w:r w:rsidR="00303B60" w:rsidRPr="00303B60">
        <w:t xml:space="preserve">igura </w:t>
      </w:r>
      <w:r w:rsidR="00E67018">
        <w:t>25</w:t>
      </w:r>
      <w:r w:rsidR="00303B60" w:rsidRPr="00303B60">
        <w:t>, percebemos que o algoritmo implementado para a t</w:t>
      </w:r>
      <w:r w:rsidR="00303B60">
        <w:t xml:space="preserve">écnica </w:t>
      </w:r>
      <w:proofErr w:type="gramStart"/>
      <w:r w:rsidR="00303B60" w:rsidRPr="00303B60">
        <w:rPr>
          <w:i/>
        </w:rPr>
        <w:t>Round</w:t>
      </w:r>
      <w:proofErr w:type="gramEnd"/>
      <w:r w:rsidR="00303B60" w:rsidRPr="00303B60">
        <w:rPr>
          <w:i/>
        </w:rPr>
        <w:t xml:space="preserve"> Robin</w:t>
      </w:r>
      <w:r w:rsidR="00303B60">
        <w:t xml:space="preserve"> fica ativo enquanto houver tarefas pendentes para execução,</w:t>
      </w:r>
      <w:r w:rsidR="009F4E93">
        <w:t xml:space="preserve"> essas tarefas pendentes são enfileiradas</w:t>
      </w:r>
      <w:r w:rsidR="00303B60">
        <w:t xml:space="preserve"> e durante a execução de cada tarefa é sempre verificado se ela ainda está dentro da meta temporal estabelecida, caso não esteja, o algoritmo é finalizado e é lançada uma exceção no Java contendo a posição no </w:t>
      </w:r>
      <w:r w:rsidR="009F4E93">
        <w:t>e</w:t>
      </w:r>
      <w:r w:rsidR="00303B60">
        <w:t xml:space="preserve">ixo X do gráfico, a tarefa e o gráfico gerado. Outro ponto importante para destacar é o processamento da tarefa, caso o tempo de computação restante dela seja maior que o </w:t>
      </w:r>
      <w:r w:rsidR="00303B60" w:rsidRPr="00303B60">
        <w:rPr>
          <w:i/>
        </w:rPr>
        <w:t xml:space="preserve">Slot </w:t>
      </w:r>
      <w:proofErr w:type="spellStart"/>
      <w:r w:rsidR="00303B60" w:rsidRPr="00303B60">
        <w:rPr>
          <w:i/>
        </w:rPr>
        <w:t>Size</w:t>
      </w:r>
      <w:proofErr w:type="spellEnd"/>
      <w:r w:rsidR="00303B60">
        <w:t xml:space="preserve">, é processado apenas </w:t>
      </w:r>
      <w:r w:rsidR="00303B60" w:rsidRPr="00303B60">
        <w:rPr>
          <w:i/>
        </w:rPr>
        <w:t xml:space="preserve">Slot </w:t>
      </w:r>
      <w:proofErr w:type="spellStart"/>
      <w:r w:rsidR="00303B60" w:rsidRPr="00303B60">
        <w:rPr>
          <w:i/>
        </w:rPr>
        <w:t>Size</w:t>
      </w:r>
      <w:proofErr w:type="spellEnd"/>
      <w:r w:rsidR="00303B60">
        <w:rPr>
          <w:i/>
        </w:rPr>
        <w:t>,</w:t>
      </w:r>
      <w:r w:rsidR="00303B60">
        <w:t xml:space="preserve"> caso ele seja menor, é processado o que ainda resta na tarefa. </w:t>
      </w:r>
      <w:r w:rsidR="009F4E93">
        <w:t>Após o processamento, caso essa tarefa ainda não tenha sido completada, ela irá para o final da fila dando vez a próxima.</w:t>
      </w:r>
    </w:p>
    <w:p w:rsidR="00AA7E7C" w:rsidRPr="00A542CF" w:rsidRDefault="00236E1D" w:rsidP="00236E1D">
      <w:pPr>
        <w:pStyle w:val="Ttulo3"/>
      </w:pPr>
      <w:r w:rsidRPr="00A542CF">
        <w:t xml:space="preserve">5.2.5 </w:t>
      </w:r>
      <w:proofErr w:type="spellStart"/>
      <w:r w:rsidR="00AA7E7C" w:rsidRPr="00A542CF">
        <w:rPr>
          <w:i/>
        </w:rPr>
        <w:t>Least</w:t>
      </w:r>
      <w:proofErr w:type="spellEnd"/>
      <w:r w:rsidR="00AA7E7C" w:rsidRPr="00A542CF">
        <w:rPr>
          <w:i/>
        </w:rPr>
        <w:t xml:space="preserve"> </w:t>
      </w:r>
      <w:proofErr w:type="spellStart"/>
      <w:r w:rsidR="00AA7E7C" w:rsidRPr="00A542CF">
        <w:rPr>
          <w:i/>
        </w:rPr>
        <w:t>Laxity</w:t>
      </w:r>
      <w:proofErr w:type="spellEnd"/>
      <w:r w:rsidR="00AA7E7C" w:rsidRPr="00A542CF">
        <w:t xml:space="preserve"> (LL)</w:t>
      </w:r>
    </w:p>
    <w:p w:rsidR="00A542CF" w:rsidRDefault="00A542CF" w:rsidP="00A542CF">
      <w:r w:rsidRPr="00A542CF">
        <w:t xml:space="preserve">A implementação </w:t>
      </w:r>
      <w:r>
        <w:t xml:space="preserve">do algoritmo </w:t>
      </w:r>
      <w:proofErr w:type="spellStart"/>
      <w:r w:rsidRPr="00A542CF">
        <w:rPr>
          <w:i/>
        </w:rPr>
        <w:t>Least</w:t>
      </w:r>
      <w:proofErr w:type="spellEnd"/>
      <w:r w:rsidRPr="00A542CF">
        <w:rPr>
          <w:i/>
        </w:rPr>
        <w:t xml:space="preserve"> </w:t>
      </w:r>
      <w:proofErr w:type="spellStart"/>
      <w:r w:rsidRPr="00A542CF">
        <w:rPr>
          <w:i/>
        </w:rPr>
        <w:t>Laxity</w:t>
      </w:r>
      <w:proofErr w:type="spellEnd"/>
      <w:r>
        <w:rPr>
          <w:i/>
        </w:rPr>
        <w:t xml:space="preserve"> </w:t>
      </w:r>
      <w:r>
        <w:t xml:space="preserve">por padrão não requer um </w:t>
      </w:r>
      <w:r w:rsidRPr="00A542CF">
        <w:rPr>
          <w:i/>
        </w:rPr>
        <w:t xml:space="preserve">Slot </w:t>
      </w:r>
      <w:proofErr w:type="spellStart"/>
      <w:r w:rsidRPr="00A542CF">
        <w:rPr>
          <w:i/>
        </w:rPr>
        <w:t>Size</w:t>
      </w:r>
      <w:proofErr w:type="spellEnd"/>
      <w:r w:rsidRPr="00A542CF">
        <w:t>,</w:t>
      </w:r>
      <w:r>
        <w:rPr>
          <w:i/>
        </w:rPr>
        <w:t xml:space="preserve"> </w:t>
      </w:r>
      <w:r>
        <w:t xml:space="preserve">no entanto, a fim de facilitar a execução de exemplos didáticos baseados em livros adotamos que ele também usaria este artifício, ficando assim um pouco semelhante ao </w:t>
      </w:r>
      <w:proofErr w:type="gramStart"/>
      <w:r>
        <w:rPr>
          <w:i/>
        </w:rPr>
        <w:t>Round</w:t>
      </w:r>
      <w:proofErr w:type="gramEnd"/>
      <w:r>
        <w:rPr>
          <w:i/>
        </w:rPr>
        <w:t xml:space="preserve"> Robin. </w:t>
      </w:r>
      <w:r>
        <w:t xml:space="preserve">Esse algoritmo utiliza como entrada: uma lista de tarefas pendentes e o tamanho do </w:t>
      </w:r>
      <w:r w:rsidRPr="00A542CF">
        <w:rPr>
          <w:i/>
        </w:rPr>
        <w:t>slot</w:t>
      </w:r>
      <w:r>
        <w:rPr>
          <w:i/>
        </w:rPr>
        <w:t xml:space="preserve">. </w:t>
      </w:r>
      <w:r>
        <w:t xml:space="preserve">Caso o tamanho do </w:t>
      </w:r>
      <w:r w:rsidRPr="00A542CF">
        <w:rPr>
          <w:i/>
        </w:rPr>
        <w:t>slot</w:t>
      </w:r>
      <w:r>
        <w:t xml:space="preserve"> não seja informado pelo usuário é adotado o valor padrão </w:t>
      </w:r>
      <w:proofErr w:type="gramStart"/>
      <w:r>
        <w:t>1</w:t>
      </w:r>
      <w:proofErr w:type="gramEnd"/>
      <w:r>
        <w:t>.</w:t>
      </w:r>
    </w:p>
    <w:p w:rsidR="00A542CF" w:rsidRPr="00A542CF" w:rsidRDefault="00A542CF" w:rsidP="00A542CF"/>
    <w:p w:rsidR="00A542CF" w:rsidRPr="00A542CF" w:rsidRDefault="00A542CF" w:rsidP="00A542CF">
      <w:pPr>
        <w:ind w:firstLine="0"/>
        <w:rPr>
          <w:lang w:val="en-US"/>
        </w:rPr>
      </w:pPr>
      <w:r w:rsidRPr="00A542CF">
        <w:rPr>
          <w:noProof/>
        </w:rPr>
        <w:lastRenderedPageBreak/>
        <w:drawing>
          <wp:inline distT="0" distB="0" distL="0" distR="0">
            <wp:extent cx="5760720" cy="5311794"/>
            <wp:effectExtent l="0" t="0" r="0" b="3175"/>
            <wp:docPr id="5" name="Imagem 5" descr="C:\Users\Hussama Ismail\Desktop\LeastLaxity-SIMUL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ussama Ismail\Desktop\LeastLaxity-SIMULATE.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60720" cy="5311794"/>
                    </a:xfrm>
                    <a:prstGeom prst="rect">
                      <a:avLst/>
                    </a:prstGeom>
                    <a:noFill/>
                    <a:ln>
                      <a:noFill/>
                    </a:ln>
                  </pic:spPr>
                </pic:pic>
              </a:graphicData>
            </a:graphic>
          </wp:inline>
        </w:drawing>
      </w:r>
    </w:p>
    <w:p w:rsidR="0085004A" w:rsidRDefault="0085004A" w:rsidP="00A542CF">
      <w:pPr>
        <w:ind w:firstLine="708"/>
        <w:jc w:val="left"/>
        <w:rPr>
          <w:sz w:val="20"/>
          <w:szCs w:val="20"/>
        </w:rPr>
      </w:pPr>
    </w:p>
    <w:p w:rsidR="00A542CF" w:rsidRDefault="00A542CF" w:rsidP="00A542CF">
      <w:pPr>
        <w:ind w:firstLine="708"/>
        <w:jc w:val="left"/>
        <w:rPr>
          <w:i/>
          <w:sz w:val="20"/>
          <w:szCs w:val="20"/>
        </w:rPr>
      </w:pPr>
      <w:r w:rsidRPr="0001072C">
        <w:rPr>
          <w:sz w:val="20"/>
          <w:szCs w:val="20"/>
        </w:rPr>
        <w:t xml:space="preserve">Figura </w:t>
      </w:r>
      <w:r w:rsidR="00E67018">
        <w:rPr>
          <w:sz w:val="20"/>
          <w:szCs w:val="20"/>
        </w:rPr>
        <w:t>26</w:t>
      </w:r>
      <w:r w:rsidRPr="0001072C">
        <w:rPr>
          <w:sz w:val="20"/>
          <w:szCs w:val="20"/>
        </w:rPr>
        <w:t xml:space="preserve">: Fluxograma </w:t>
      </w:r>
      <w:r>
        <w:rPr>
          <w:sz w:val="20"/>
          <w:szCs w:val="20"/>
        </w:rPr>
        <w:t xml:space="preserve">simplificado para a </w:t>
      </w:r>
      <w:proofErr w:type="gramStart"/>
      <w:r>
        <w:rPr>
          <w:sz w:val="20"/>
          <w:szCs w:val="20"/>
        </w:rPr>
        <w:t>implementação</w:t>
      </w:r>
      <w:proofErr w:type="gramEnd"/>
      <w:r>
        <w:rPr>
          <w:sz w:val="20"/>
          <w:szCs w:val="20"/>
        </w:rPr>
        <w:t xml:space="preserve"> do</w:t>
      </w:r>
      <w:r w:rsidRPr="0001072C">
        <w:rPr>
          <w:sz w:val="20"/>
          <w:szCs w:val="20"/>
        </w:rPr>
        <w:t xml:space="preserve"> algoritmo </w:t>
      </w:r>
      <w:proofErr w:type="spellStart"/>
      <w:r w:rsidRPr="00A542CF">
        <w:rPr>
          <w:i/>
          <w:sz w:val="20"/>
          <w:szCs w:val="20"/>
        </w:rPr>
        <w:t>Least</w:t>
      </w:r>
      <w:proofErr w:type="spellEnd"/>
      <w:r w:rsidRPr="00A542CF">
        <w:rPr>
          <w:i/>
          <w:sz w:val="20"/>
          <w:szCs w:val="20"/>
        </w:rPr>
        <w:t xml:space="preserve"> </w:t>
      </w:r>
      <w:proofErr w:type="spellStart"/>
      <w:r w:rsidRPr="00A542CF">
        <w:rPr>
          <w:i/>
          <w:sz w:val="20"/>
          <w:szCs w:val="20"/>
        </w:rPr>
        <w:t>Laxity</w:t>
      </w:r>
      <w:proofErr w:type="spellEnd"/>
      <w:r>
        <w:rPr>
          <w:sz w:val="20"/>
          <w:szCs w:val="20"/>
        </w:rPr>
        <w:t>.</w:t>
      </w:r>
    </w:p>
    <w:p w:rsidR="0085004A" w:rsidRDefault="0085004A" w:rsidP="00E718F9">
      <w:pPr>
        <w:ind w:firstLine="708"/>
      </w:pPr>
    </w:p>
    <w:p w:rsidR="006E4E95" w:rsidRDefault="00A85534" w:rsidP="00E718F9">
      <w:pPr>
        <w:ind w:firstLine="708"/>
      </w:pPr>
      <w:r>
        <w:t xml:space="preserve">Na figura </w:t>
      </w:r>
      <w:r w:rsidR="00E67018">
        <w:t>26</w:t>
      </w:r>
      <w:r>
        <w:t xml:space="preserve"> podemos observar a id</w:t>
      </w:r>
      <w:r w:rsidR="008C6256">
        <w:t>e</w:t>
      </w:r>
      <w:r>
        <w:t xml:space="preserve">ia básica da implementação gerada para o algoritmo </w:t>
      </w:r>
      <w:proofErr w:type="spellStart"/>
      <w:r w:rsidRPr="00A85534">
        <w:rPr>
          <w:i/>
        </w:rPr>
        <w:t>Least</w:t>
      </w:r>
      <w:proofErr w:type="spellEnd"/>
      <w:r w:rsidRPr="00A85534">
        <w:rPr>
          <w:i/>
        </w:rPr>
        <w:t xml:space="preserve"> </w:t>
      </w:r>
      <w:proofErr w:type="spellStart"/>
      <w:r w:rsidRPr="00A85534">
        <w:rPr>
          <w:i/>
        </w:rPr>
        <w:t>Laxity</w:t>
      </w:r>
      <w:proofErr w:type="spellEnd"/>
      <w:r w:rsidR="008C6256">
        <w:rPr>
          <w:i/>
        </w:rPr>
        <w:t>,</w:t>
      </w:r>
      <w:r w:rsidR="00452C1F">
        <w:rPr>
          <w:i/>
        </w:rPr>
        <w:t xml:space="preserve"> </w:t>
      </w:r>
      <w:r>
        <w:t xml:space="preserve">onde </w:t>
      </w:r>
      <w:r w:rsidR="00452C1F">
        <w:t>a partir de uma lista de tarefas pendentes é gerado um mapa</w:t>
      </w:r>
      <w:r w:rsidR="0085004A">
        <w:t xml:space="preserve"> com as tarefas e suas ativações e também</w:t>
      </w:r>
      <w:r w:rsidR="00362167">
        <w:t xml:space="preserve"> </w:t>
      </w:r>
      <w:r w:rsidR="00A3728A">
        <w:t>é utilizada uma variável de controle “</w:t>
      </w:r>
      <w:r w:rsidR="00A3728A" w:rsidRPr="00A3728A">
        <w:rPr>
          <w:i/>
        </w:rPr>
        <w:t>position</w:t>
      </w:r>
      <w:r w:rsidR="00A3728A">
        <w:t>”</w:t>
      </w:r>
      <w:r w:rsidR="00362167">
        <w:t xml:space="preserve"> </w:t>
      </w:r>
      <w:r w:rsidR="00A3728A">
        <w:t xml:space="preserve">que é iniciada com </w:t>
      </w:r>
      <w:proofErr w:type="gramStart"/>
      <w:r w:rsidR="00A3728A">
        <w:t>0</w:t>
      </w:r>
      <w:proofErr w:type="gramEnd"/>
      <w:r w:rsidR="00A3728A">
        <w:t xml:space="preserve"> e tem seu valor máximo o maior </w:t>
      </w:r>
      <w:r w:rsidR="00A3728A" w:rsidRPr="00A3728A">
        <w:rPr>
          <w:i/>
        </w:rPr>
        <w:t>deadline</w:t>
      </w:r>
      <w:r w:rsidR="00A3728A">
        <w:rPr>
          <w:i/>
        </w:rPr>
        <w:t xml:space="preserve"> </w:t>
      </w:r>
      <w:r w:rsidR="00A3728A">
        <w:t xml:space="preserve">dentre as tarefas, o maior </w:t>
      </w:r>
      <w:r w:rsidR="00A3728A" w:rsidRPr="00A3728A">
        <w:rPr>
          <w:i/>
        </w:rPr>
        <w:t>deadline</w:t>
      </w:r>
      <w:r w:rsidR="00A3728A">
        <w:rPr>
          <w:i/>
        </w:rPr>
        <w:t xml:space="preserve"> </w:t>
      </w:r>
      <w:r w:rsidR="00A3728A">
        <w:t>também é utilizado como valor limite para geração do mapa. A cada instante de “</w:t>
      </w:r>
      <w:r w:rsidR="00A3728A" w:rsidRPr="00A3728A">
        <w:rPr>
          <w:i/>
        </w:rPr>
        <w:t>position</w:t>
      </w:r>
      <w:r w:rsidR="00A3728A">
        <w:t xml:space="preserve">” é verificado se existem tarefas no mapa, se existirem, essas tarefas são levadas a uma lista de tarefas pendentes no qual é retirada a tarefa com menor </w:t>
      </w:r>
      <w:proofErr w:type="spellStart"/>
      <w:r w:rsidR="00A3728A" w:rsidRPr="00A3728A">
        <w:rPr>
          <w:i/>
        </w:rPr>
        <w:t>laxity</w:t>
      </w:r>
      <w:proofErr w:type="spellEnd"/>
      <w:r w:rsidR="00A3728A">
        <w:rPr>
          <w:i/>
        </w:rPr>
        <w:t xml:space="preserve"> </w:t>
      </w:r>
      <w:r w:rsidR="00A3728A">
        <w:t xml:space="preserve">para processamento. Para essa tarefa é verificado a sua meta temporal e caso esteja dentro do especificado é processado o tamanho do </w:t>
      </w:r>
      <w:r w:rsidR="00A3728A" w:rsidRPr="00A3728A">
        <w:rPr>
          <w:i/>
        </w:rPr>
        <w:t xml:space="preserve">Slot </w:t>
      </w:r>
      <w:proofErr w:type="spellStart"/>
      <w:r w:rsidR="00A3728A" w:rsidRPr="00A3728A">
        <w:rPr>
          <w:i/>
        </w:rPr>
        <w:t>Size</w:t>
      </w:r>
      <w:proofErr w:type="spellEnd"/>
      <w:r w:rsidR="00A3728A">
        <w:rPr>
          <w:i/>
        </w:rPr>
        <w:t xml:space="preserve"> </w:t>
      </w:r>
      <w:r w:rsidR="00A3728A">
        <w:t xml:space="preserve">ou o restante de tempo de computação da tarefa, feito isso, caso ela já </w:t>
      </w:r>
      <w:r w:rsidR="00A3728A">
        <w:lastRenderedPageBreak/>
        <w:t>tenha sido processada por completo ela é removida da lista de pendentes, “position” é incrementado com o valor processado e o fluxo começa novamente.</w:t>
      </w:r>
    </w:p>
    <w:p w:rsidR="004D3C2F" w:rsidRDefault="004D3C2F" w:rsidP="00E718F9">
      <w:pPr>
        <w:ind w:firstLine="708"/>
      </w:pPr>
    </w:p>
    <w:p w:rsidR="004D3C2F" w:rsidRDefault="004D3C2F" w:rsidP="00E718F9">
      <w:pPr>
        <w:ind w:firstLine="708"/>
      </w:pPr>
    </w:p>
    <w:p w:rsidR="004D3C2F" w:rsidRDefault="004D3C2F" w:rsidP="00E718F9">
      <w:pPr>
        <w:ind w:firstLine="708"/>
      </w:pPr>
    </w:p>
    <w:p w:rsidR="004D3C2F" w:rsidRDefault="004D3C2F" w:rsidP="00E718F9">
      <w:pPr>
        <w:ind w:firstLine="708"/>
      </w:pPr>
    </w:p>
    <w:p w:rsidR="004D3C2F" w:rsidRDefault="004D3C2F" w:rsidP="00E718F9">
      <w:pPr>
        <w:ind w:firstLine="708"/>
      </w:pPr>
    </w:p>
    <w:p w:rsidR="004D3C2F" w:rsidRDefault="004D3C2F" w:rsidP="00E718F9">
      <w:pPr>
        <w:ind w:firstLine="708"/>
      </w:pPr>
    </w:p>
    <w:p w:rsidR="004D3C2F" w:rsidRDefault="004D3C2F" w:rsidP="00E718F9">
      <w:pPr>
        <w:ind w:firstLine="708"/>
      </w:pPr>
    </w:p>
    <w:p w:rsidR="004D3C2F" w:rsidRDefault="004D3C2F" w:rsidP="00E718F9">
      <w:pPr>
        <w:ind w:firstLine="708"/>
      </w:pPr>
    </w:p>
    <w:p w:rsidR="004D3C2F" w:rsidRDefault="004D3C2F" w:rsidP="00E718F9">
      <w:pPr>
        <w:ind w:firstLine="708"/>
      </w:pPr>
    </w:p>
    <w:p w:rsidR="004D3C2F" w:rsidRDefault="004D3C2F" w:rsidP="00E718F9">
      <w:pPr>
        <w:ind w:firstLine="708"/>
      </w:pPr>
    </w:p>
    <w:p w:rsidR="004D3C2F" w:rsidRDefault="004D3C2F" w:rsidP="00E718F9">
      <w:pPr>
        <w:ind w:firstLine="708"/>
      </w:pPr>
    </w:p>
    <w:p w:rsidR="004D3C2F" w:rsidRDefault="004D3C2F" w:rsidP="00E718F9">
      <w:pPr>
        <w:ind w:firstLine="708"/>
      </w:pPr>
    </w:p>
    <w:p w:rsidR="004D3C2F" w:rsidRDefault="004D3C2F" w:rsidP="00E718F9">
      <w:pPr>
        <w:ind w:firstLine="708"/>
      </w:pPr>
    </w:p>
    <w:p w:rsidR="004D3C2F" w:rsidRDefault="004D3C2F" w:rsidP="00E718F9">
      <w:pPr>
        <w:ind w:firstLine="708"/>
      </w:pPr>
    </w:p>
    <w:p w:rsidR="004D3C2F" w:rsidRDefault="004D3C2F" w:rsidP="00E718F9">
      <w:pPr>
        <w:ind w:firstLine="708"/>
      </w:pPr>
    </w:p>
    <w:p w:rsidR="004D3C2F" w:rsidRDefault="004D3C2F" w:rsidP="00E718F9">
      <w:pPr>
        <w:ind w:firstLine="708"/>
      </w:pPr>
    </w:p>
    <w:p w:rsidR="004D3C2F" w:rsidRDefault="004D3C2F" w:rsidP="00E718F9">
      <w:pPr>
        <w:ind w:firstLine="708"/>
      </w:pPr>
    </w:p>
    <w:p w:rsidR="004D3C2F" w:rsidRPr="00A3728A" w:rsidRDefault="004D3C2F" w:rsidP="00E718F9">
      <w:pPr>
        <w:ind w:firstLine="708"/>
      </w:pPr>
    </w:p>
    <w:p w:rsidR="00700A09" w:rsidRPr="000D632F" w:rsidRDefault="000D632F" w:rsidP="00283C45">
      <w:pPr>
        <w:pStyle w:val="Ttulo1"/>
      </w:pPr>
      <w:proofErr w:type="gramStart"/>
      <w:r>
        <w:t>6</w:t>
      </w:r>
      <w:proofErr w:type="gramEnd"/>
      <w:r>
        <w:t xml:space="preserve"> </w:t>
      </w:r>
      <w:r w:rsidR="00605D89">
        <w:t>EXPERIMENTOS E RESULTADOS</w:t>
      </w:r>
    </w:p>
    <w:p w:rsidR="0075284E" w:rsidRDefault="00E82F88" w:rsidP="00E82F88">
      <w:r>
        <w:t xml:space="preserve">A fim de validar os algoritmos </w:t>
      </w:r>
      <w:r w:rsidR="007C64D0">
        <w:t>implementados para as técnicas</w:t>
      </w:r>
      <w:r>
        <w:t>, foram gerados</w:t>
      </w:r>
      <w:r w:rsidR="00503E0D">
        <w:t xml:space="preserve"> em média</w:t>
      </w:r>
      <w:r>
        <w:t xml:space="preserve"> </w:t>
      </w:r>
      <w:proofErr w:type="gramStart"/>
      <w:r>
        <w:t>5</w:t>
      </w:r>
      <w:proofErr w:type="gramEnd"/>
      <w:r>
        <w:t xml:space="preserve"> casos d</w:t>
      </w:r>
      <w:r w:rsidR="007C64D0">
        <w:t>e testes para cada implementação</w:t>
      </w:r>
      <w:r w:rsidR="00503E0D">
        <w:t xml:space="preserve"> de técnica.</w:t>
      </w:r>
      <w:r>
        <w:t xml:space="preserve"> Esses resultados s</w:t>
      </w:r>
      <w:r w:rsidR="007C64D0">
        <w:t>erão comparados com o</w:t>
      </w:r>
      <w:r w:rsidR="00503E0D">
        <w:t>s</w:t>
      </w:r>
      <w:r w:rsidR="007C64D0">
        <w:t xml:space="preserve"> resultados gerados pela aplicação “</w:t>
      </w:r>
      <w:r w:rsidR="007C64D0" w:rsidRPr="007C64D0">
        <w:rPr>
          <w:i/>
        </w:rPr>
        <w:t>Cheddar</w:t>
      </w:r>
      <w:r w:rsidR="007C64D0">
        <w:t xml:space="preserve">” </w:t>
      </w:r>
      <w:r w:rsidR="0075284E">
        <w:t xml:space="preserve">versão 2.1, </w:t>
      </w:r>
      <w:r>
        <w:t>que também permite a simulação dest</w:t>
      </w:r>
      <w:r w:rsidR="007C64D0">
        <w:t>as técnicas</w:t>
      </w:r>
      <w:r>
        <w:t>.</w:t>
      </w:r>
      <w:r w:rsidR="007C64D0">
        <w:t xml:space="preserve"> </w:t>
      </w:r>
    </w:p>
    <w:p w:rsidR="00700A09" w:rsidRDefault="007C64D0" w:rsidP="00E82F88">
      <w:r>
        <w:t>Nesta sessão serão descritas informações da ferramenta “</w:t>
      </w:r>
      <w:r w:rsidRPr="007C64D0">
        <w:rPr>
          <w:i/>
        </w:rPr>
        <w:t>Cheddar</w:t>
      </w:r>
      <w:r>
        <w:t>” e um comparativo com resultados esperados e gerados pelas duas ferramentas.</w:t>
      </w:r>
    </w:p>
    <w:p w:rsidR="007C64D0" w:rsidRDefault="007C64D0" w:rsidP="007C64D0">
      <w:pPr>
        <w:pStyle w:val="Ttulo2"/>
      </w:pPr>
      <w:r>
        <w:t>6.1 CHEDDAR</w:t>
      </w:r>
    </w:p>
    <w:p w:rsidR="00A75021" w:rsidRDefault="007C64D0" w:rsidP="007C64D0">
      <w:r>
        <w:t xml:space="preserve">Conforme site do </w:t>
      </w:r>
      <w:r w:rsidRPr="007C64D0">
        <w:rPr>
          <w:i/>
        </w:rPr>
        <w:t xml:space="preserve">Cheddar </w:t>
      </w:r>
      <w:r>
        <w:t>(</w:t>
      </w:r>
      <w:proofErr w:type="gramStart"/>
      <w:r>
        <w:t>2013, tradução</w:t>
      </w:r>
      <w:proofErr w:type="gramEnd"/>
      <w:r>
        <w:t xml:space="preserve"> nossa): “O </w:t>
      </w:r>
      <w:r w:rsidRPr="007C64D0">
        <w:rPr>
          <w:i/>
        </w:rPr>
        <w:t>Cheddar</w:t>
      </w:r>
      <w:r>
        <w:rPr>
          <w:i/>
        </w:rPr>
        <w:t xml:space="preserve"> </w:t>
      </w:r>
      <w:r>
        <w:t xml:space="preserve">é uma ferramenta livre para escalonamento de sistemas de tempo real. O </w:t>
      </w:r>
      <w:r w:rsidRPr="007C64D0">
        <w:rPr>
          <w:i/>
        </w:rPr>
        <w:t>Cheddar</w:t>
      </w:r>
      <w:r w:rsidRPr="007C64D0">
        <w:t xml:space="preserve"> </w:t>
      </w:r>
      <w:r>
        <w:t xml:space="preserve">é utilizado para checagem de </w:t>
      </w:r>
      <w:r>
        <w:lastRenderedPageBreak/>
        <w:t>restrições temporais de tarefas em aplicações e sistemas de tempo real”.</w:t>
      </w:r>
      <w:r w:rsidR="00A75021">
        <w:t xml:space="preserve"> </w:t>
      </w:r>
      <w:r>
        <w:t>El</w:t>
      </w:r>
      <w:r w:rsidR="00A75021">
        <w:t>a</w:t>
      </w:r>
      <w:r>
        <w:t xml:space="preserve"> é</w:t>
      </w:r>
      <w:r w:rsidR="00A75021">
        <w:t xml:space="preserve"> uma ferramenta escrita utilizando linguagem Ada e que utiliza a biblioteca </w:t>
      </w:r>
      <w:proofErr w:type="spellStart"/>
      <w:proofErr w:type="gramStart"/>
      <w:r w:rsidR="00A75021" w:rsidRPr="00A75021">
        <w:t>GtkAda</w:t>
      </w:r>
      <w:proofErr w:type="spellEnd"/>
      <w:proofErr w:type="gramEnd"/>
      <w:r>
        <w:t xml:space="preserve"> </w:t>
      </w:r>
      <w:r w:rsidR="00A75021">
        <w:t>para geração dos gráficos.</w:t>
      </w:r>
    </w:p>
    <w:p w:rsidR="00A75021" w:rsidRPr="00A75021" w:rsidRDefault="00A75021" w:rsidP="007C64D0">
      <w:r>
        <w:t xml:space="preserve">O </w:t>
      </w:r>
      <w:r w:rsidRPr="00A75021">
        <w:rPr>
          <w:i/>
        </w:rPr>
        <w:t xml:space="preserve">Cheddar </w:t>
      </w:r>
      <w:r>
        <w:t xml:space="preserve">permite a simulação dos algoritmos clássicos de tempo real (i.e., </w:t>
      </w:r>
      <w:r w:rsidRPr="00A75021">
        <w:rPr>
          <w:i/>
        </w:rPr>
        <w:t xml:space="preserve">Rate </w:t>
      </w:r>
      <w:proofErr w:type="spellStart"/>
      <w:r w:rsidRPr="00A75021">
        <w:rPr>
          <w:i/>
        </w:rPr>
        <w:t>Monotonic</w:t>
      </w:r>
      <w:proofErr w:type="spellEnd"/>
      <w:r>
        <w:rPr>
          <w:i/>
        </w:rPr>
        <w:t xml:space="preserve">, Deadline </w:t>
      </w:r>
      <w:proofErr w:type="spellStart"/>
      <w:r>
        <w:rPr>
          <w:i/>
        </w:rPr>
        <w:t>Monotonic</w:t>
      </w:r>
      <w:proofErr w:type="spellEnd"/>
      <w:r>
        <w:rPr>
          <w:i/>
        </w:rPr>
        <w:t xml:space="preserve">, </w:t>
      </w:r>
      <w:proofErr w:type="spellStart"/>
      <w:r>
        <w:rPr>
          <w:i/>
        </w:rPr>
        <w:t>Earliest</w:t>
      </w:r>
      <w:proofErr w:type="spellEnd"/>
      <w:r>
        <w:rPr>
          <w:i/>
        </w:rPr>
        <w:t xml:space="preserve"> Deadline </w:t>
      </w:r>
      <w:proofErr w:type="spellStart"/>
      <w:r>
        <w:rPr>
          <w:i/>
        </w:rPr>
        <w:t>First</w:t>
      </w:r>
      <w:proofErr w:type="spellEnd"/>
      <w:r>
        <w:rPr>
          <w:i/>
        </w:rPr>
        <w:t xml:space="preserve">, </w:t>
      </w:r>
      <w:proofErr w:type="spellStart"/>
      <w:r>
        <w:rPr>
          <w:i/>
        </w:rPr>
        <w:t>Least</w:t>
      </w:r>
      <w:proofErr w:type="spellEnd"/>
      <w:r>
        <w:rPr>
          <w:i/>
        </w:rPr>
        <w:t xml:space="preserve"> </w:t>
      </w:r>
      <w:proofErr w:type="spellStart"/>
      <w:r>
        <w:rPr>
          <w:i/>
        </w:rPr>
        <w:t>Laxity</w:t>
      </w:r>
      <w:proofErr w:type="spellEnd"/>
      <w:r>
        <w:t>) e também de escalonamento POSIX 1003b, políticas de fila (i.e., SCHED_FIFO, SCHED_RR, SCHED_OTHERS) entre outros.</w:t>
      </w:r>
    </w:p>
    <w:p w:rsidR="007C64D0" w:rsidRDefault="00A75021" w:rsidP="007C64D0">
      <w:r>
        <w:t xml:space="preserve"> Essa ferramenta possui </w:t>
      </w:r>
      <w:proofErr w:type="gramStart"/>
      <w:r>
        <w:t>executáveis</w:t>
      </w:r>
      <w:proofErr w:type="gramEnd"/>
      <w:r>
        <w:t xml:space="preserve"> para </w:t>
      </w:r>
      <w:r w:rsidRPr="00A75021">
        <w:rPr>
          <w:i/>
        </w:rPr>
        <w:t>Windows</w:t>
      </w:r>
      <w:r>
        <w:t xml:space="preserve">, </w:t>
      </w:r>
      <w:r w:rsidRPr="00A75021">
        <w:rPr>
          <w:i/>
        </w:rPr>
        <w:t>Linux</w:t>
      </w:r>
      <w:r w:rsidR="005804E9">
        <w:t xml:space="preserve"> e</w:t>
      </w:r>
      <w:r>
        <w:t xml:space="preserve"> </w:t>
      </w:r>
      <w:r w:rsidRPr="00A75021">
        <w:rPr>
          <w:i/>
        </w:rPr>
        <w:t>Solaris</w:t>
      </w:r>
      <w:r>
        <w:t xml:space="preserve"> e é </w:t>
      </w:r>
      <w:r w:rsidR="007C64D0">
        <w:t>desen</w:t>
      </w:r>
      <w:r>
        <w:t>volvida e mantida</w:t>
      </w:r>
      <w:r w:rsidR="007C64D0">
        <w:t xml:space="preserve"> pela “</w:t>
      </w:r>
      <w:proofErr w:type="spellStart"/>
      <w:r w:rsidR="007C64D0" w:rsidRPr="007C64D0">
        <w:rPr>
          <w:i/>
        </w:rPr>
        <w:t>LISyC</w:t>
      </w:r>
      <w:proofErr w:type="spellEnd"/>
      <w:r w:rsidR="007C64D0" w:rsidRPr="007C64D0">
        <w:rPr>
          <w:i/>
        </w:rPr>
        <w:t xml:space="preserve"> </w:t>
      </w:r>
      <w:proofErr w:type="spellStart"/>
      <w:r w:rsidR="007C64D0" w:rsidRPr="007C64D0">
        <w:rPr>
          <w:i/>
        </w:rPr>
        <w:t>Laboratory</w:t>
      </w:r>
      <w:proofErr w:type="spellEnd"/>
      <w:r w:rsidR="007C64D0">
        <w:t xml:space="preserve"> / </w:t>
      </w:r>
      <w:proofErr w:type="spellStart"/>
      <w:r w:rsidR="007C64D0" w:rsidRPr="007C64D0">
        <w:rPr>
          <w:i/>
        </w:rPr>
        <w:t>Université</w:t>
      </w:r>
      <w:proofErr w:type="spellEnd"/>
      <w:r w:rsidR="007C64D0" w:rsidRPr="007C64D0">
        <w:rPr>
          <w:i/>
        </w:rPr>
        <w:t xml:space="preserve"> de </w:t>
      </w:r>
      <w:proofErr w:type="spellStart"/>
      <w:r w:rsidR="007C64D0" w:rsidRPr="007C64D0">
        <w:rPr>
          <w:i/>
        </w:rPr>
        <w:t>Bretagne</w:t>
      </w:r>
      <w:proofErr w:type="spellEnd"/>
      <w:r w:rsidR="007C64D0" w:rsidRPr="007C64D0">
        <w:rPr>
          <w:i/>
        </w:rPr>
        <w:t xml:space="preserve"> </w:t>
      </w:r>
      <w:proofErr w:type="spellStart"/>
      <w:r w:rsidR="007C64D0" w:rsidRPr="007C64D0">
        <w:rPr>
          <w:i/>
        </w:rPr>
        <w:t>Occidentale</w:t>
      </w:r>
      <w:proofErr w:type="spellEnd"/>
      <w:r w:rsidR="007C64D0">
        <w:t>” e “</w:t>
      </w:r>
      <w:proofErr w:type="spellStart"/>
      <w:r w:rsidR="007C64D0" w:rsidRPr="007C64D0">
        <w:rPr>
          <w:i/>
        </w:rPr>
        <w:t>Ellidis</w:t>
      </w:r>
      <w:proofErr w:type="spellEnd"/>
      <w:r w:rsidR="007C64D0" w:rsidRPr="007C64D0">
        <w:rPr>
          <w:i/>
        </w:rPr>
        <w:t xml:space="preserve"> Technologies</w:t>
      </w:r>
      <w:r w:rsidR="007C64D0" w:rsidRPr="007C64D0">
        <w:t>”</w:t>
      </w:r>
      <w:r w:rsidR="007C64D0">
        <w:t>.</w:t>
      </w:r>
    </w:p>
    <w:p w:rsidR="00B83BB0" w:rsidRDefault="00B83BB0" w:rsidP="007C64D0">
      <w:r>
        <w:t>Assim c</w:t>
      </w:r>
      <w:r w:rsidR="00AA6F39">
        <w:t xml:space="preserve">omo na nossa aplicação proposta, a simulação utilizando a ferramenta </w:t>
      </w:r>
      <w:r w:rsidR="00AA6F39" w:rsidRPr="00AA6F39">
        <w:rPr>
          <w:i/>
        </w:rPr>
        <w:t>Cheddar</w:t>
      </w:r>
      <w:r w:rsidR="00AA6F39">
        <w:t xml:space="preserve"> trabalha utilizando como entrada um conjunto de tarefas (periódicas / aperiódicas)</w:t>
      </w:r>
      <w:r w:rsidR="00F44C93">
        <w:t xml:space="preserve"> e um processador com o tipo de escalonamento desejado. A simulação</w:t>
      </w:r>
      <w:r w:rsidR="00AA6F39">
        <w:t xml:space="preserve"> consiste na predição da tarefa que deve ser alocada em cada</w:t>
      </w:r>
      <w:r w:rsidR="00F44C93">
        <w:t xml:space="preserve"> unidade de tempo (i.e., Seguindo a política</w:t>
      </w:r>
      <w:r w:rsidR="00AB0BDA">
        <w:t xml:space="preserve"> do algoritmo</w:t>
      </w:r>
      <w:r w:rsidR="00F44C93">
        <w:t xml:space="preserve"> informad</w:t>
      </w:r>
      <w:r w:rsidR="00AB0BDA">
        <w:t>o</w:t>
      </w:r>
      <w:r w:rsidR="00F44C93">
        <w:t xml:space="preserve"> pelo usu</w:t>
      </w:r>
      <w:r w:rsidR="00A54E7A">
        <w:t>ário), verificando</w:t>
      </w:r>
      <w:r w:rsidR="0081273A">
        <w:t xml:space="preserve"> também testes de </w:t>
      </w:r>
      <w:proofErr w:type="spellStart"/>
      <w:r w:rsidR="0081273A">
        <w:t>escalonabilidade</w:t>
      </w:r>
      <w:proofErr w:type="spellEnd"/>
      <w:r w:rsidR="0081273A">
        <w:t>, cálculo do tempo máximo de resposta,</w:t>
      </w:r>
      <w:r w:rsidR="00A54E7A">
        <w:t xml:space="preserve"> </w:t>
      </w:r>
      <w:r w:rsidR="0081273A">
        <w:t xml:space="preserve">violações na </w:t>
      </w:r>
      <w:r w:rsidR="00A54E7A">
        <w:t>meta-temporal e outros critérios.</w:t>
      </w:r>
    </w:p>
    <w:p w:rsidR="004D3C2F" w:rsidRPr="003D16AF" w:rsidRDefault="004D3C2F" w:rsidP="004D3C2F">
      <w:r>
        <w:t>Na figura 27 temos a execução do mesmo conjunto de tarefas utilizado pela aplicação “</w:t>
      </w:r>
      <w:proofErr w:type="spellStart"/>
      <w:r w:rsidRPr="00271BD4">
        <w:rPr>
          <w:i/>
        </w:rPr>
        <w:t>Escalonator</w:t>
      </w:r>
      <w:proofErr w:type="spellEnd"/>
      <w:r>
        <w:rPr>
          <w:i/>
        </w:rPr>
        <w:t>”</w:t>
      </w:r>
      <w:r>
        <w:t xml:space="preserve"> na figura 15</w:t>
      </w:r>
      <w:r w:rsidR="001205CF">
        <w:t>.</w:t>
      </w:r>
      <w:r>
        <w:t xml:space="preserve"> </w:t>
      </w:r>
      <w:r w:rsidR="001205CF">
        <w:t>P</w:t>
      </w:r>
      <w:r>
        <w:t xml:space="preserve">odemos perceber que a ferramenta </w:t>
      </w:r>
      <w:r w:rsidRPr="003D16AF">
        <w:rPr>
          <w:i/>
        </w:rPr>
        <w:t>Cheddar</w:t>
      </w:r>
      <w:r>
        <w:t xml:space="preserve"> gera o gráfico no formato</w:t>
      </w:r>
      <w:r w:rsidRPr="003D16AF">
        <w:rPr>
          <w:i/>
        </w:rPr>
        <w:t xml:space="preserve"> </w:t>
      </w:r>
      <w:proofErr w:type="spellStart"/>
      <w:r w:rsidRPr="003D16AF">
        <w:rPr>
          <w:i/>
        </w:rPr>
        <w:t>Gantt</w:t>
      </w:r>
      <w:proofErr w:type="spellEnd"/>
      <w:r w:rsidRPr="003D16AF">
        <w:rPr>
          <w:i/>
        </w:rPr>
        <w:t xml:space="preserve"> Chart</w:t>
      </w:r>
      <w:r>
        <w:rPr>
          <w:i/>
        </w:rPr>
        <w:t xml:space="preserve">, </w:t>
      </w:r>
      <w:r>
        <w:t xml:space="preserve">no entanto, se compararmos a ordem de execução das tarefas </w:t>
      </w:r>
      <w:proofErr w:type="gramStart"/>
      <w:r>
        <w:t>observamos</w:t>
      </w:r>
      <w:proofErr w:type="gramEnd"/>
      <w:r>
        <w:t xml:space="preserve"> o mesmo resultado gerado.</w:t>
      </w:r>
    </w:p>
    <w:p w:rsidR="004D3C2F" w:rsidRDefault="004D3C2F" w:rsidP="007C64D0"/>
    <w:p w:rsidR="00A54E7A" w:rsidRDefault="00A54E7A" w:rsidP="007C64D0"/>
    <w:p w:rsidR="004D3C2F" w:rsidRDefault="004D3C2F" w:rsidP="000C546C">
      <w:pPr>
        <w:ind w:firstLine="0"/>
        <w:jc w:val="center"/>
      </w:pPr>
    </w:p>
    <w:p w:rsidR="00A54E7A" w:rsidRDefault="000C546C" w:rsidP="000C546C">
      <w:pPr>
        <w:ind w:firstLine="0"/>
        <w:jc w:val="center"/>
      </w:pPr>
      <w:r w:rsidRPr="000C546C">
        <w:rPr>
          <w:noProof/>
        </w:rPr>
        <w:lastRenderedPageBreak/>
        <w:drawing>
          <wp:inline distT="0" distB="0" distL="0" distR="0">
            <wp:extent cx="5121193" cy="3882788"/>
            <wp:effectExtent l="0" t="0" r="3810" b="3810"/>
            <wp:docPr id="7" name="Imagem 7" descr="C:\Users\Hussama Ismail\cheddar-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ussama Ismail\cheddar-rm.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128570" cy="3888381"/>
                    </a:xfrm>
                    <a:prstGeom prst="rect">
                      <a:avLst/>
                    </a:prstGeom>
                    <a:noFill/>
                    <a:ln>
                      <a:noFill/>
                    </a:ln>
                  </pic:spPr>
                </pic:pic>
              </a:graphicData>
            </a:graphic>
          </wp:inline>
        </w:drawing>
      </w:r>
    </w:p>
    <w:p w:rsidR="00F63422" w:rsidRDefault="00F63422" w:rsidP="000C546C">
      <w:pPr>
        <w:ind w:firstLine="708"/>
        <w:jc w:val="left"/>
        <w:rPr>
          <w:sz w:val="20"/>
          <w:szCs w:val="20"/>
        </w:rPr>
      </w:pPr>
    </w:p>
    <w:p w:rsidR="000C546C" w:rsidRDefault="000C546C" w:rsidP="000C546C">
      <w:pPr>
        <w:ind w:firstLine="708"/>
        <w:jc w:val="left"/>
        <w:rPr>
          <w:i/>
          <w:sz w:val="20"/>
          <w:szCs w:val="20"/>
        </w:rPr>
      </w:pPr>
      <w:proofErr w:type="gramStart"/>
      <w:r>
        <w:rPr>
          <w:sz w:val="20"/>
          <w:szCs w:val="20"/>
        </w:rPr>
        <w:t>Figura 27: Execução da aplicação ‘</w:t>
      </w:r>
      <w:r>
        <w:rPr>
          <w:i/>
          <w:sz w:val="20"/>
          <w:szCs w:val="20"/>
        </w:rPr>
        <w:t>Cheddar 2.1”</w:t>
      </w:r>
      <w:proofErr w:type="gramEnd"/>
      <w:r>
        <w:rPr>
          <w:sz w:val="20"/>
          <w:szCs w:val="20"/>
        </w:rPr>
        <w:t xml:space="preserve"> utilizando a técnica </w:t>
      </w:r>
      <w:r w:rsidRPr="006B05FB">
        <w:rPr>
          <w:i/>
          <w:sz w:val="20"/>
          <w:szCs w:val="20"/>
        </w:rPr>
        <w:t xml:space="preserve">Rate </w:t>
      </w:r>
      <w:proofErr w:type="spellStart"/>
      <w:r w:rsidRPr="006B05FB">
        <w:rPr>
          <w:i/>
          <w:sz w:val="20"/>
          <w:szCs w:val="20"/>
        </w:rPr>
        <w:t>Monotonic</w:t>
      </w:r>
      <w:proofErr w:type="spellEnd"/>
      <w:r>
        <w:rPr>
          <w:sz w:val="20"/>
          <w:szCs w:val="20"/>
        </w:rPr>
        <w:t xml:space="preserve"> sem preempção com o conjunto de tarefas: </w:t>
      </w:r>
      <w:r w:rsidRPr="006B05FB">
        <w:rPr>
          <w:i/>
          <w:sz w:val="20"/>
          <w:szCs w:val="20"/>
        </w:rPr>
        <w:t>t1 (r0=0, C=3, D=T=20), t2 (r0=0, C=2, T=D=5) e t3 (r0=0, C=2, P=T=10).</w:t>
      </w:r>
    </w:p>
    <w:p w:rsidR="007C64D0" w:rsidRDefault="00953D0D" w:rsidP="00953D0D">
      <w:pPr>
        <w:pStyle w:val="Ttulo1"/>
      </w:pPr>
      <w:r>
        <w:t xml:space="preserve">6.2 </w:t>
      </w:r>
      <w:r w:rsidR="007F55AD">
        <w:t xml:space="preserve">TESTES </w:t>
      </w:r>
      <w:r w:rsidR="00DA7AA8">
        <w:t>COMPARATIVOS</w:t>
      </w:r>
    </w:p>
    <w:tbl>
      <w:tblPr>
        <w:tblStyle w:val="Tabelacomgrade"/>
        <w:tblW w:w="0" w:type="auto"/>
        <w:jc w:val="center"/>
        <w:tblLook w:val="04A0" w:firstRow="1" w:lastRow="0" w:firstColumn="1" w:lastColumn="0" w:noHBand="0" w:noVBand="1"/>
      </w:tblPr>
      <w:tblGrid>
        <w:gridCol w:w="316"/>
        <w:gridCol w:w="2357"/>
        <w:gridCol w:w="456"/>
        <w:gridCol w:w="363"/>
        <w:gridCol w:w="390"/>
        <w:gridCol w:w="510"/>
        <w:gridCol w:w="536"/>
        <w:gridCol w:w="937"/>
        <w:gridCol w:w="456"/>
        <w:gridCol w:w="363"/>
        <w:gridCol w:w="390"/>
        <w:gridCol w:w="510"/>
        <w:gridCol w:w="536"/>
        <w:gridCol w:w="937"/>
      </w:tblGrid>
      <w:tr w:rsidR="00E430AB" w:rsidTr="0097438A">
        <w:trPr>
          <w:trHeight w:val="170"/>
          <w:jc w:val="center"/>
        </w:trPr>
        <w:tc>
          <w:tcPr>
            <w:tcW w:w="0" w:type="auto"/>
            <w:vMerge w:val="restart"/>
            <w:shd w:val="clear" w:color="auto" w:fill="FFFFFF" w:themeFill="background1"/>
          </w:tcPr>
          <w:p w:rsidR="00E430AB" w:rsidRDefault="00E430AB" w:rsidP="00DA7AA8">
            <w:pPr>
              <w:ind w:firstLine="0"/>
              <w:jc w:val="center"/>
              <w:rPr>
                <w:b/>
              </w:rPr>
            </w:pPr>
          </w:p>
        </w:tc>
        <w:tc>
          <w:tcPr>
            <w:tcW w:w="0" w:type="auto"/>
            <w:vMerge w:val="restart"/>
            <w:shd w:val="clear" w:color="auto" w:fill="FFFFFF" w:themeFill="background1"/>
          </w:tcPr>
          <w:p w:rsidR="00E430AB" w:rsidRDefault="00E430AB" w:rsidP="00DA7AA8">
            <w:pPr>
              <w:ind w:firstLine="0"/>
              <w:jc w:val="center"/>
              <w:rPr>
                <w:b/>
              </w:rPr>
            </w:pPr>
          </w:p>
          <w:p w:rsidR="00E430AB" w:rsidRPr="0099491A" w:rsidRDefault="00E430AB" w:rsidP="00DA7AA8">
            <w:pPr>
              <w:ind w:firstLine="0"/>
              <w:jc w:val="center"/>
              <w:rPr>
                <w:b/>
              </w:rPr>
            </w:pPr>
            <w:r w:rsidRPr="0099491A">
              <w:rPr>
                <w:b/>
              </w:rPr>
              <w:t>Algoritmo</w:t>
            </w:r>
          </w:p>
        </w:tc>
        <w:tc>
          <w:tcPr>
            <w:tcW w:w="0" w:type="auto"/>
            <w:gridSpan w:val="6"/>
            <w:shd w:val="clear" w:color="auto" w:fill="FFFFFF" w:themeFill="background1"/>
          </w:tcPr>
          <w:p w:rsidR="00E430AB" w:rsidRPr="0099491A" w:rsidRDefault="00E430AB" w:rsidP="0099491A">
            <w:pPr>
              <w:ind w:firstLine="0"/>
              <w:jc w:val="center"/>
              <w:rPr>
                <w:b/>
              </w:rPr>
            </w:pPr>
            <w:proofErr w:type="spellStart"/>
            <w:r>
              <w:rPr>
                <w:b/>
              </w:rPr>
              <w:t>Escalonator</w:t>
            </w:r>
            <w:proofErr w:type="spellEnd"/>
          </w:p>
        </w:tc>
        <w:tc>
          <w:tcPr>
            <w:tcW w:w="0" w:type="auto"/>
            <w:gridSpan w:val="6"/>
            <w:shd w:val="clear" w:color="auto" w:fill="FFFFFF" w:themeFill="background1"/>
          </w:tcPr>
          <w:p w:rsidR="00E430AB" w:rsidRDefault="00E430AB" w:rsidP="0099491A">
            <w:pPr>
              <w:ind w:firstLine="0"/>
              <w:jc w:val="center"/>
              <w:rPr>
                <w:b/>
              </w:rPr>
            </w:pPr>
            <w:r>
              <w:rPr>
                <w:b/>
              </w:rPr>
              <w:t>Cheddar</w:t>
            </w:r>
          </w:p>
        </w:tc>
      </w:tr>
      <w:tr w:rsidR="00E430AB" w:rsidTr="0097438A">
        <w:trPr>
          <w:trHeight w:val="170"/>
          <w:jc w:val="center"/>
        </w:trPr>
        <w:tc>
          <w:tcPr>
            <w:tcW w:w="0" w:type="auto"/>
            <w:vMerge/>
            <w:shd w:val="clear" w:color="auto" w:fill="FFFFFF" w:themeFill="background1"/>
          </w:tcPr>
          <w:p w:rsidR="00E430AB" w:rsidRPr="0099491A" w:rsidRDefault="00E430AB" w:rsidP="00DA7AA8">
            <w:pPr>
              <w:ind w:firstLine="0"/>
              <w:jc w:val="center"/>
              <w:rPr>
                <w:b/>
              </w:rPr>
            </w:pPr>
          </w:p>
        </w:tc>
        <w:tc>
          <w:tcPr>
            <w:tcW w:w="0" w:type="auto"/>
            <w:vMerge/>
            <w:shd w:val="clear" w:color="auto" w:fill="FFFFFF" w:themeFill="background1"/>
          </w:tcPr>
          <w:p w:rsidR="00E430AB" w:rsidRPr="0099491A" w:rsidRDefault="00E430AB" w:rsidP="00DA7AA8">
            <w:pPr>
              <w:ind w:firstLine="0"/>
              <w:jc w:val="center"/>
              <w:rPr>
                <w:b/>
              </w:rPr>
            </w:pPr>
          </w:p>
        </w:tc>
        <w:tc>
          <w:tcPr>
            <w:tcW w:w="0" w:type="auto"/>
            <w:shd w:val="clear" w:color="auto" w:fill="FFFFFF" w:themeFill="background1"/>
          </w:tcPr>
          <w:p w:rsidR="00E430AB" w:rsidRPr="0099491A" w:rsidRDefault="00E430AB" w:rsidP="00DA7AA8">
            <w:pPr>
              <w:ind w:firstLine="0"/>
              <w:jc w:val="center"/>
              <w:rPr>
                <w:b/>
              </w:rPr>
            </w:pPr>
            <w:r>
              <w:rPr>
                <w:b/>
              </w:rPr>
              <w:t>T</w:t>
            </w:r>
          </w:p>
        </w:tc>
        <w:tc>
          <w:tcPr>
            <w:tcW w:w="0" w:type="auto"/>
            <w:shd w:val="clear" w:color="auto" w:fill="FFFFFF" w:themeFill="background1"/>
          </w:tcPr>
          <w:p w:rsidR="00E430AB" w:rsidRPr="0099491A" w:rsidRDefault="00E430AB" w:rsidP="00DA7AA8">
            <w:pPr>
              <w:ind w:firstLine="0"/>
              <w:jc w:val="center"/>
              <w:rPr>
                <w:b/>
              </w:rPr>
            </w:pPr>
            <w:r w:rsidRPr="0099491A">
              <w:rPr>
                <w:b/>
              </w:rPr>
              <w:t>P</w:t>
            </w:r>
          </w:p>
        </w:tc>
        <w:tc>
          <w:tcPr>
            <w:tcW w:w="0" w:type="auto"/>
            <w:shd w:val="clear" w:color="auto" w:fill="FFFFFF" w:themeFill="background1"/>
          </w:tcPr>
          <w:p w:rsidR="00E430AB" w:rsidRPr="0099491A" w:rsidRDefault="00E430AB" w:rsidP="00DA7AA8">
            <w:pPr>
              <w:ind w:firstLine="0"/>
              <w:jc w:val="center"/>
              <w:rPr>
                <w:b/>
              </w:rPr>
            </w:pPr>
            <w:r w:rsidRPr="0099491A">
              <w:rPr>
                <w:b/>
              </w:rPr>
              <w:t>N</w:t>
            </w:r>
          </w:p>
        </w:tc>
        <w:tc>
          <w:tcPr>
            <w:tcW w:w="0" w:type="auto"/>
            <w:shd w:val="clear" w:color="auto" w:fill="FFFFFF" w:themeFill="background1"/>
          </w:tcPr>
          <w:p w:rsidR="00E430AB" w:rsidRPr="0099491A" w:rsidRDefault="00E430AB" w:rsidP="00DA7AA8">
            <w:pPr>
              <w:ind w:firstLine="0"/>
              <w:jc w:val="center"/>
              <w:rPr>
                <w:b/>
              </w:rPr>
            </w:pPr>
            <w:r w:rsidRPr="0099491A">
              <w:rPr>
                <w:b/>
              </w:rPr>
              <w:t>FP</w:t>
            </w:r>
          </w:p>
        </w:tc>
        <w:tc>
          <w:tcPr>
            <w:tcW w:w="0" w:type="auto"/>
            <w:shd w:val="clear" w:color="auto" w:fill="FFFFFF" w:themeFill="background1"/>
          </w:tcPr>
          <w:p w:rsidR="00E430AB" w:rsidRPr="0099491A" w:rsidRDefault="00E430AB" w:rsidP="00DA7AA8">
            <w:pPr>
              <w:ind w:firstLine="0"/>
              <w:jc w:val="center"/>
              <w:rPr>
                <w:b/>
              </w:rPr>
            </w:pPr>
            <w:r w:rsidRPr="0099491A">
              <w:rPr>
                <w:b/>
              </w:rPr>
              <w:t>FN</w:t>
            </w:r>
          </w:p>
        </w:tc>
        <w:tc>
          <w:tcPr>
            <w:tcW w:w="0" w:type="auto"/>
            <w:shd w:val="clear" w:color="auto" w:fill="FFFFFF" w:themeFill="background1"/>
          </w:tcPr>
          <w:p w:rsidR="00E430AB" w:rsidRPr="0099491A" w:rsidRDefault="00E430AB" w:rsidP="00DA7AA8">
            <w:pPr>
              <w:ind w:firstLine="0"/>
              <w:jc w:val="center"/>
              <w:rPr>
                <w:b/>
              </w:rPr>
            </w:pPr>
            <w:r w:rsidRPr="0099491A">
              <w:rPr>
                <w:b/>
              </w:rPr>
              <w:t>Falhou</w:t>
            </w:r>
          </w:p>
        </w:tc>
        <w:tc>
          <w:tcPr>
            <w:tcW w:w="0" w:type="auto"/>
            <w:shd w:val="clear" w:color="auto" w:fill="FFFFFF" w:themeFill="background1"/>
          </w:tcPr>
          <w:p w:rsidR="00E430AB" w:rsidRPr="0099491A" w:rsidRDefault="00E430AB" w:rsidP="00DA7AA8">
            <w:pPr>
              <w:ind w:firstLine="0"/>
              <w:jc w:val="center"/>
              <w:rPr>
                <w:b/>
              </w:rPr>
            </w:pPr>
            <w:r>
              <w:rPr>
                <w:b/>
              </w:rPr>
              <w:t>T</w:t>
            </w:r>
          </w:p>
        </w:tc>
        <w:tc>
          <w:tcPr>
            <w:tcW w:w="0" w:type="auto"/>
            <w:shd w:val="clear" w:color="auto" w:fill="FFFFFF" w:themeFill="background1"/>
          </w:tcPr>
          <w:p w:rsidR="00E430AB" w:rsidRPr="0099491A" w:rsidRDefault="00E430AB" w:rsidP="00DA7AA8">
            <w:pPr>
              <w:ind w:firstLine="0"/>
              <w:jc w:val="center"/>
              <w:rPr>
                <w:b/>
              </w:rPr>
            </w:pPr>
            <w:r w:rsidRPr="0099491A">
              <w:rPr>
                <w:b/>
              </w:rPr>
              <w:t>P</w:t>
            </w:r>
          </w:p>
        </w:tc>
        <w:tc>
          <w:tcPr>
            <w:tcW w:w="0" w:type="auto"/>
            <w:shd w:val="clear" w:color="auto" w:fill="FFFFFF" w:themeFill="background1"/>
          </w:tcPr>
          <w:p w:rsidR="00E430AB" w:rsidRPr="0099491A" w:rsidRDefault="00E430AB" w:rsidP="00DA7AA8">
            <w:pPr>
              <w:ind w:firstLine="0"/>
              <w:jc w:val="center"/>
              <w:rPr>
                <w:b/>
              </w:rPr>
            </w:pPr>
            <w:r w:rsidRPr="0099491A">
              <w:rPr>
                <w:b/>
              </w:rPr>
              <w:t>N</w:t>
            </w:r>
          </w:p>
        </w:tc>
        <w:tc>
          <w:tcPr>
            <w:tcW w:w="0" w:type="auto"/>
            <w:shd w:val="clear" w:color="auto" w:fill="FFFFFF" w:themeFill="background1"/>
          </w:tcPr>
          <w:p w:rsidR="00E430AB" w:rsidRPr="0099491A" w:rsidRDefault="00E430AB" w:rsidP="00DA7AA8">
            <w:pPr>
              <w:ind w:firstLine="0"/>
              <w:jc w:val="center"/>
              <w:rPr>
                <w:b/>
              </w:rPr>
            </w:pPr>
            <w:r w:rsidRPr="0099491A">
              <w:rPr>
                <w:b/>
              </w:rPr>
              <w:t>FP</w:t>
            </w:r>
          </w:p>
        </w:tc>
        <w:tc>
          <w:tcPr>
            <w:tcW w:w="0" w:type="auto"/>
            <w:shd w:val="clear" w:color="auto" w:fill="FFFFFF" w:themeFill="background1"/>
          </w:tcPr>
          <w:p w:rsidR="00E430AB" w:rsidRPr="0099491A" w:rsidRDefault="00E430AB" w:rsidP="00DA7AA8">
            <w:pPr>
              <w:ind w:firstLine="0"/>
              <w:jc w:val="center"/>
              <w:rPr>
                <w:b/>
              </w:rPr>
            </w:pPr>
            <w:r w:rsidRPr="0099491A">
              <w:rPr>
                <w:b/>
              </w:rPr>
              <w:t>FN</w:t>
            </w:r>
          </w:p>
        </w:tc>
        <w:tc>
          <w:tcPr>
            <w:tcW w:w="0" w:type="auto"/>
            <w:shd w:val="clear" w:color="auto" w:fill="FFFFFF" w:themeFill="background1"/>
          </w:tcPr>
          <w:p w:rsidR="00E430AB" w:rsidRPr="0099491A" w:rsidRDefault="00E430AB" w:rsidP="00DA7AA8">
            <w:pPr>
              <w:ind w:firstLine="0"/>
              <w:jc w:val="center"/>
              <w:rPr>
                <w:b/>
              </w:rPr>
            </w:pPr>
            <w:r w:rsidRPr="0099491A">
              <w:rPr>
                <w:b/>
              </w:rPr>
              <w:t>Falhou</w:t>
            </w:r>
          </w:p>
        </w:tc>
      </w:tr>
      <w:tr w:rsidR="00E430AB" w:rsidTr="0097438A">
        <w:trPr>
          <w:trHeight w:val="170"/>
          <w:jc w:val="center"/>
        </w:trPr>
        <w:tc>
          <w:tcPr>
            <w:tcW w:w="0" w:type="auto"/>
          </w:tcPr>
          <w:p w:rsidR="00E430AB" w:rsidRPr="00E430AB" w:rsidRDefault="00E430AB" w:rsidP="00DA7AA8">
            <w:pPr>
              <w:ind w:firstLine="0"/>
              <w:jc w:val="center"/>
              <w:rPr>
                <w:sz w:val="20"/>
                <w:szCs w:val="20"/>
              </w:rPr>
            </w:pPr>
            <w:proofErr w:type="gramStart"/>
            <w:r w:rsidRPr="00E430AB">
              <w:rPr>
                <w:sz w:val="20"/>
                <w:szCs w:val="20"/>
              </w:rPr>
              <w:t>1</w:t>
            </w:r>
            <w:proofErr w:type="gramEnd"/>
          </w:p>
        </w:tc>
        <w:tc>
          <w:tcPr>
            <w:tcW w:w="0" w:type="auto"/>
          </w:tcPr>
          <w:p w:rsidR="00E430AB" w:rsidRPr="00DA7AA8" w:rsidRDefault="00E430AB" w:rsidP="00DA7AA8">
            <w:pPr>
              <w:ind w:firstLine="0"/>
              <w:jc w:val="center"/>
              <w:rPr>
                <w:i/>
                <w:sz w:val="20"/>
                <w:szCs w:val="20"/>
              </w:rPr>
            </w:pPr>
            <w:r w:rsidRPr="00DA7AA8">
              <w:rPr>
                <w:i/>
                <w:sz w:val="20"/>
                <w:szCs w:val="20"/>
              </w:rPr>
              <w:t xml:space="preserve">Rate </w:t>
            </w:r>
            <w:proofErr w:type="spellStart"/>
            <w:r w:rsidRPr="00DA7AA8">
              <w:rPr>
                <w:i/>
                <w:sz w:val="20"/>
                <w:szCs w:val="20"/>
              </w:rPr>
              <w:t>Monotonic</w:t>
            </w:r>
            <w:proofErr w:type="spellEnd"/>
          </w:p>
        </w:tc>
        <w:tc>
          <w:tcPr>
            <w:tcW w:w="0" w:type="auto"/>
          </w:tcPr>
          <w:p w:rsidR="00E430AB" w:rsidRDefault="00AC3EEF" w:rsidP="00DA7AA8">
            <w:pPr>
              <w:ind w:firstLine="0"/>
              <w:jc w:val="center"/>
            </w:pPr>
            <w:r>
              <w:t>10</w:t>
            </w:r>
          </w:p>
        </w:tc>
        <w:tc>
          <w:tcPr>
            <w:tcW w:w="0" w:type="auto"/>
          </w:tcPr>
          <w:p w:rsidR="00E430AB" w:rsidRDefault="00AC3EEF" w:rsidP="00DA7AA8">
            <w:pPr>
              <w:ind w:firstLine="0"/>
              <w:jc w:val="center"/>
            </w:pPr>
            <w:proofErr w:type="gramStart"/>
            <w:r>
              <w:t>6</w:t>
            </w:r>
            <w:proofErr w:type="gramEnd"/>
          </w:p>
        </w:tc>
        <w:tc>
          <w:tcPr>
            <w:tcW w:w="0" w:type="auto"/>
          </w:tcPr>
          <w:p w:rsidR="00E430AB" w:rsidRDefault="00AC3EEF" w:rsidP="00DA7AA8">
            <w:pPr>
              <w:ind w:firstLine="0"/>
              <w:jc w:val="center"/>
            </w:pPr>
            <w:proofErr w:type="gramStart"/>
            <w:r>
              <w:t>4</w:t>
            </w:r>
            <w:proofErr w:type="gramEnd"/>
          </w:p>
        </w:tc>
        <w:tc>
          <w:tcPr>
            <w:tcW w:w="0" w:type="auto"/>
          </w:tcPr>
          <w:p w:rsidR="00E430AB" w:rsidRDefault="00AC3EEF" w:rsidP="00DA7AA8">
            <w:pPr>
              <w:ind w:firstLine="0"/>
              <w:jc w:val="center"/>
            </w:pPr>
            <w:proofErr w:type="gramStart"/>
            <w:r>
              <w:t>0</w:t>
            </w:r>
            <w:proofErr w:type="gramEnd"/>
          </w:p>
        </w:tc>
        <w:tc>
          <w:tcPr>
            <w:tcW w:w="0" w:type="auto"/>
          </w:tcPr>
          <w:p w:rsidR="00E430AB" w:rsidRDefault="00AC3EEF" w:rsidP="00DA7AA8">
            <w:pPr>
              <w:ind w:firstLine="0"/>
              <w:jc w:val="center"/>
            </w:pPr>
            <w:proofErr w:type="gramStart"/>
            <w:r>
              <w:t>0</w:t>
            </w:r>
            <w:proofErr w:type="gramEnd"/>
          </w:p>
        </w:tc>
        <w:tc>
          <w:tcPr>
            <w:tcW w:w="0" w:type="auto"/>
          </w:tcPr>
          <w:p w:rsidR="00E430AB" w:rsidRDefault="00AC3EEF" w:rsidP="00DA7AA8">
            <w:pPr>
              <w:ind w:firstLine="0"/>
              <w:jc w:val="center"/>
            </w:pPr>
            <w:proofErr w:type="gramStart"/>
            <w:r>
              <w:t>0</w:t>
            </w:r>
            <w:proofErr w:type="gramEnd"/>
          </w:p>
        </w:tc>
        <w:tc>
          <w:tcPr>
            <w:tcW w:w="0" w:type="auto"/>
          </w:tcPr>
          <w:p w:rsidR="00E430AB" w:rsidRDefault="00AC3EEF" w:rsidP="00DA7AA8">
            <w:pPr>
              <w:ind w:firstLine="0"/>
              <w:jc w:val="center"/>
            </w:pPr>
            <w:r>
              <w:t>10</w:t>
            </w:r>
          </w:p>
        </w:tc>
        <w:tc>
          <w:tcPr>
            <w:tcW w:w="0" w:type="auto"/>
          </w:tcPr>
          <w:p w:rsidR="00E430AB" w:rsidRDefault="00AC3EEF" w:rsidP="00DA7AA8">
            <w:pPr>
              <w:ind w:firstLine="0"/>
              <w:jc w:val="center"/>
            </w:pPr>
            <w:proofErr w:type="gramStart"/>
            <w:r>
              <w:t>6</w:t>
            </w:r>
            <w:proofErr w:type="gramEnd"/>
          </w:p>
        </w:tc>
        <w:tc>
          <w:tcPr>
            <w:tcW w:w="0" w:type="auto"/>
          </w:tcPr>
          <w:p w:rsidR="00E430AB" w:rsidRDefault="00AC3EEF" w:rsidP="00DA7AA8">
            <w:pPr>
              <w:ind w:firstLine="0"/>
              <w:jc w:val="center"/>
            </w:pPr>
            <w:proofErr w:type="gramStart"/>
            <w:r>
              <w:t>4</w:t>
            </w:r>
            <w:proofErr w:type="gramEnd"/>
          </w:p>
        </w:tc>
        <w:tc>
          <w:tcPr>
            <w:tcW w:w="0" w:type="auto"/>
          </w:tcPr>
          <w:p w:rsidR="00E430AB" w:rsidRDefault="00AC3EEF" w:rsidP="00DA7AA8">
            <w:pPr>
              <w:ind w:firstLine="0"/>
              <w:jc w:val="center"/>
            </w:pPr>
            <w:proofErr w:type="gramStart"/>
            <w:r>
              <w:t>0</w:t>
            </w:r>
            <w:proofErr w:type="gramEnd"/>
          </w:p>
        </w:tc>
        <w:tc>
          <w:tcPr>
            <w:tcW w:w="0" w:type="auto"/>
          </w:tcPr>
          <w:p w:rsidR="00E430AB" w:rsidRDefault="00AC3EEF" w:rsidP="00DA7AA8">
            <w:pPr>
              <w:ind w:firstLine="0"/>
              <w:jc w:val="center"/>
            </w:pPr>
            <w:proofErr w:type="gramStart"/>
            <w:r>
              <w:t>0</w:t>
            </w:r>
            <w:proofErr w:type="gramEnd"/>
          </w:p>
        </w:tc>
        <w:tc>
          <w:tcPr>
            <w:tcW w:w="0" w:type="auto"/>
          </w:tcPr>
          <w:p w:rsidR="00E430AB" w:rsidRDefault="00AC3EEF" w:rsidP="00DA7AA8">
            <w:pPr>
              <w:ind w:firstLine="0"/>
              <w:jc w:val="center"/>
            </w:pPr>
            <w:proofErr w:type="gramStart"/>
            <w:r>
              <w:t>0</w:t>
            </w:r>
            <w:proofErr w:type="gramEnd"/>
          </w:p>
        </w:tc>
      </w:tr>
      <w:tr w:rsidR="00E430AB" w:rsidTr="0097438A">
        <w:trPr>
          <w:trHeight w:val="170"/>
          <w:jc w:val="center"/>
        </w:trPr>
        <w:tc>
          <w:tcPr>
            <w:tcW w:w="0" w:type="auto"/>
          </w:tcPr>
          <w:p w:rsidR="00E430AB" w:rsidRPr="00E430AB" w:rsidRDefault="00E430AB" w:rsidP="0099491A">
            <w:pPr>
              <w:ind w:firstLine="0"/>
              <w:jc w:val="center"/>
              <w:rPr>
                <w:sz w:val="20"/>
                <w:szCs w:val="20"/>
              </w:rPr>
            </w:pPr>
            <w:proofErr w:type="gramStart"/>
            <w:r w:rsidRPr="00E430AB">
              <w:rPr>
                <w:sz w:val="20"/>
                <w:szCs w:val="20"/>
              </w:rPr>
              <w:t>2</w:t>
            </w:r>
            <w:proofErr w:type="gramEnd"/>
          </w:p>
        </w:tc>
        <w:tc>
          <w:tcPr>
            <w:tcW w:w="0" w:type="auto"/>
          </w:tcPr>
          <w:p w:rsidR="00E430AB" w:rsidRPr="00DA7AA8" w:rsidRDefault="00E430AB" w:rsidP="0099491A">
            <w:pPr>
              <w:ind w:firstLine="0"/>
              <w:jc w:val="center"/>
              <w:rPr>
                <w:i/>
                <w:sz w:val="20"/>
                <w:szCs w:val="20"/>
              </w:rPr>
            </w:pPr>
            <w:r w:rsidRPr="00DA7AA8">
              <w:rPr>
                <w:i/>
                <w:sz w:val="20"/>
                <w:szCs w:val="20"/>
              </w:rPr>
              <w:t xml:space="preserve">Deadline </w:t>
            </w:r>
            <w:proofErr w:type="spellStart"/>
            <w:r w:rsidRPr="00DA7AA8">
              <w:rPr>
                <w:i/>
                <w:sz w:val="20"/>
                <w:szCs w:val="20"/>
              </w:rPr>
              <w:t>Monotonic</w:t>
            </w:r>
            <w:proofErr w:type="spellEnd"/>
          </w:p>
        </w:tc>
        <w:tc>
          <w:tcPr>
            <w:tcW w:w="0" w:type="auto"/>
          </w:tcPr>
          <w:p w:rsidR="00E430AB" w:rsidRDefault="008F1044" w:rsidP="0099491A">
            <w:pPr>
              <w:ind w:firstLine="0"/>
              <w:jc w:val="center"/>
            </w:pPr>
            <w:proofErr w:type="gramStart"/>
            <w:r>
              <w:t>5</w:t>
            </w:r>
            <w:proofErr w:type="gramEnd"/>
          </w:p>
        </w:tc>
        <w:tc>
          <w:tcPr>
            <w:tcW w:w="0" w:type="auto"/>
          </w:tcPr>
          <w:p w:rsidR="00E430AB" w:rsidRDefault="008F1044" w:rsidP="0099491A">
            <w:pPr>
              <w:ind w:firstLine="0"/>
              <w:jc w:val="center"/>
            </w:pPr>
            <w:proofErr w:type="gramStart"/>
            <w:r>
              <w:t>3</w:t>
            </w:r>
            <w:proofErr w:type="gramEnd"/>
          </w:p>
        </w:tc>
        <w:tc>
          <w:tcPr>
            <w:tcW w:w="0" w:type="auto"/>
          </w:tcPr>
          <w:p w:rsidR="00E430AB" w:rsidRDefault="008F1044" w:rsidP="0099491A">
            <w:pPr>
              <w:ind w:firstLine="0"/>
              <w:jc w:val="center"/>
            </w:pPr>
            <w:proofErr w:type="gramStart"/>
            <w:r>
              <w:t>2</w:t>
            </w:r>
            <w:proofErr w:type="gramEnd"/>
          </w:p>
        </w:tc>
        <w:tc>
          <w:tcPr>
            <w:tcW w:w="0" w:type="auto"/>
          </w:tcPr>
          <w:p w:rsidR="00E430AB" w:rsidRDefault="008F1044" w:rsidP="0099491A">
            <w:pPr>
              <w:ind w:firstLine="0"/>
              <w:jc w:val="center"/>
            </w:pPr>
            <w:proofErr w:type="gramStart"/>
            <w:r>
              <w:t>0</w:t>
            </w:r>
            <w:proofErr w:type="gramEnd"/>
          </w:p>
        </w:tc>
        <w:tc>
          <w:tcPr>
            <w:tcW w:w="0" w:type="auto"/>
          </w:tcPr>
          <w:p w:rsidR="00E430AB" w:rsidRDefault="008F1044" w:rsidP="0099491A">
            <w:pPr>
              <w:ind w:firstLine="0"/>
              <w:jc w:val="center"/>
            </w:pPr>
            <w:proofErr w:type="gramStart"/>
            <w:r>
              <w:t>0</w:t>
            </w:r>
            <w:proofErr w:type="gramEnd"/>
          </w:p>
        </w:tc>
        <w:tc>
          <w:tcPr>
            <w:tcW w:w="0" w:type="auto"/>
          </w:tcPr>
          <w:p w:rsidR="00E430AB" w:rsidRDefault="008F1044" w:rsidP="0099491A">
            <w:pPr>
              <w:ind w:firstLine="0"/>
              <w:jc w:val="center"/>
            </w:pPr>
            <w:proofErr w:type="gramStart"/>
            <w:r>
              <w:t>0</w:t>
            </w:r>
            <w:proofErr w:type="gramEnd"/>
          </w:p>
        </w:tc>
        <w:tc>
          <w:tcPr>
            <w:tcW w:w="0" w:type="auto"/>
          </w:tcPr>
          <w:p w:rsidR="00E430AB" w:rsidRDefault="008F1044" w:rsidP="0099491A">
            <w:pPr>
              <w:ind w:firstLine="0"/>
              <w:jc w:val="center"/>
            </w:pPr>
            <w:proofErr w:type="gramStart"/>
            <w:r>
              <w:t>5</w:t>
            </w:r>
            <w:proofErr w:type="gramEnd"/>
          </w:p>
        </w:tc>
        <w:tc>
          <w:tcPr>
            <w:tcW w:w="0" w:type="auto"/>
          </w:tcPr>
          <w:p w:rsidR="00E430AB" w:rsidRDefault="008F1044" w:rsidP="0099491A">
            <w:pPr>
              <w:ind w:firstLine="0"/>
              <w:jc w:val="center"/>
            </w:pPr>
            <w:proofErr w:type="gramStart"/>
            <w:r>
              <w:t>3</w:t>
            </w:r>
            <w:proofErr w:type="gramEnd"/>
          </w:p>
        </w:tc>
        <w:tc>
          <w:tcPr>
            <w:tcW w:w="0" w:type="auto"/>
          </w:tcPr>
          <w:p w:rsidR="00E430AB" w:rsidRDefault="008F1044" w:rsidP="0099491A">
            <w:pPr>
              <w:ind w:firstLine="0"/>
              <w:jc w:val="center"/>
            </w:pPr>
            <w:proofErr w:type="gramStart"/>
            <w:r>
              <w:t>2</w:t>
            </w:r>
            <w:proofErr w:type="gramEnd"/>
          </w:p>
        </w:tc>
        <w:tc>
          <w:tcPr>
            <w:tcW w:w="0" w:type="auto"/>
          </w:tcPr>
          <w:p w:rsidR="00E430AB" w:rsidRDefault="008F1044" w:rsidP="0099491A">
            <w:pPr>
              <w:ind w:firstLine="0"/>
              <w:jc w:val="center"/>
            </w:pPr>
            <w:proofErr w:type="gramStart"/>
            <w:r>
              <w:t>0</w:t>
            </w:r>
            <w:proofErr w:type="gramEnd"/>
          </w:p>
        </w:tc>
        <w:tc>
          <w:tcPr>
            <w:tcW w:w="0" w:type="auto"/>
          </w:tcPr>
          <w:p w:rsidR="00E430AB" w:rsidRDefault="008F1044" w:rsidP="0099491A">
            <w:pPr>
              <w:ind w:firstLine="0"/>
              <w:jc w:val="center"/>
            </w:pPr>
            <w:proofErr w:type="gramStart"/>
            <w:r>
              <w:t>0</w:t>
            </w:r>
            <w:proofErr w:type="gramEnd"/>
          </w:p>
        </w:tc>
        <w:tc>
          <w:tcPr>
            <w:tcW w:w="0" w:type="auto"/>
          </w:tcPr>
          <w:p w:rsidR="00E430AB" w:rsidRDefault="008F1044" w:rsidP="0099491A">
            <w:pPr>
              <w:ind w:firstLine="0"/>
              <w:jc w:val="center"/>
            </w:pPr>
            <w:proofErr w:type="gramStart"/>
            <w:r>
              <w:t>0</w:t>
            </w:r>
            <w:proofErr w:type="gramEnd"/>
          </w:p>
        </w:tc>
      </w:tr>
      <w:tr w:rsidR="00E430AB" w:rsidTr="0097438A">
        <w:trPr>
          <w:trHeight w:val="170"/>
          <w:jc w:val="center"/>
        </w:trPr>
        <w:tc>
          <w:tcPr>
            <w:tcW w:w="0" w:type="auto"/>
          </w:tcPr>
          <w:p w:rsidR="00E430AB" w:rsidRPr="00E430AB" w:rsidRDefault="00E430AB" w:rsidP="0099491A">
            <w:pPr>
              <w:ind w:firstLine="0"/>
              <w:jc w:val="center"/>
              <w:rPr>
                <w:sz w:val="20"/>
                <w:szCs w:val="20"/>
              </w:rPr>
            </w:pPr>
            <w:proofErr w:type="gramStart"/>
            <w:r w:rsidRPr="00E430AB">
              <w:rPr>
                <w:sz w:val="20"/>
                <w:szCs w:val="20"/>
              </w:rPr>
              <w:t>3</w:t>
            </w:r>
            <w:proofErr w:type="gramEnd"/>
          </w:p>
        </w:tc>
        <w:tc>
          <w:tcPr>
            <w:tcW w:w="0" w:type="auto"/>
          </w:tcPr>
          <w:p w:rsidR="00E430AB" w:rsidRPr="00DA7AA8" w:rsidRDefault="00E430AB" w:rsidP="0099491A">
            <w:pPr>
              <w:ind w:firstLine="0"/>
              <w:jc w:val="center"/>
              <w:rPr>
                <w:i/>
                <w:sz w:val="20"/>
                <w:szCs w:val="20"/>
              </w:rPr>
            </w:pPr>
            <w:proofErr w:type="spellStart"/>
            <w:r w:rsidRPr="00DA7AA8">
              <w:rPr>
                <w:i/>
                <w:sz w:val="20"/>
                <w:szCs w:val="20"/>
              </w:rPr>
              <w:t>Earliest</w:t>
            </w:r>
            <w:proofErr w:type="spellEnd"/>
            <w:r w:rsidRPr="00DA7AA8">
              <w:rPr>
                <w:i/>
                <w:sz w:val="20"/>
                <w:szCs w:val="20"/>
              </w:rPr>
              <w:t xml:space="preserve"> Deadline </w:t>
            </w:r>
            <w:proofErr w:type="spellStart"/>
            <w:r w:rsidRPr="00DA7AA8">
              <w:rPr>
                <w:i/>
                <w:sz w:val="20"/>
                <w:szCs w:val="20"/>
              </w:rPr>
              <w:t>First</w:t>
            </w:r>
            <w:proofErr w:type="spellEnd"/>
          </w:p>
        </w:tc>
        <w:tc>
          <w:tcPr>
            <w:tcW w:w="0" w:type="auto"/>
          </w:tcPr>
          <w:p w:rsidR="00E430AB" w:rsidRDefault="001C3B25" w:rsidP="0099491A">
            <w:pPr>
              <w:ind w:firstLine="0"/>
              <w:jc w:val="center"/>
            </w:pPr>
            <w:proofErr w:type="gramStart"/>
            <w:r>
              <w:t>5</w:t>
            </w:r>
            <w:proofErr w:type="gramEnd"/>
          </w:p>
        </w:tc>
        <w:tc>
          <w:tcPr>
            <w:tcW w:w="0" w:type="auto"/>
          </w:tcPr>
          <w:p w:rsidR="00E430AB" w:rsidRDefault="001C3B25" w:rsidP="0099491A">
            <w:pPr>
              <w:ind w:firstLine="0"/>
              <w:jc w:val="center"/>
            </w:pPr>
            <w:proofErr w:type="gramStart"/>
            <w:r>
              <w:t>3</w:t>
            </w:r>
            <w:proofErr w:type="gramEnd"/>
          </w:p>
        </w:tc>
        <w:tc>
          <w:tcPr>
            <w:tcW w:w="0" w:type="auto"/>
          </w:tcPr>
          <w:p w:rsidR="00E430AB" w:rsidRDefault="001C3B25" w:rsidP="0099491A">
            <w:pPr>
              <w:ind w:firstLine="0"/>
              <w:jc w:val="center"/>
            </w:pPr>
            <w:proofErr w:type="gramStart"/>
            <w:r>
              <w:t>2</w:t>
            </w:r>
            <w:proofErr w:type="gramEnd"/>
          </w:p>
        </w:tc>
        <w:tc>
          <w:tcPr>
            <w:tcW w:w="0" w:type="auto"/>
          </w:tcPr>
          <w:p w:rsidR="00E430AB" w:rsidRDefault="001C3B25" w:rsidP="0099491A">
            <w:pPr>
              <w:ind w:firstLine="0"/>
              <w:jc w:val="center"/>
            </w:pPr>
            <w:proofErr w:type="gramStart"/>
            <w:r>
              <w:t>0</w:t>
            </w:r>
            <w:proofErr w:type="gramEnd"/>
          </w:p>
        </w:tc>
        <w:tc>
          <w:tcPr>
            <w:tcW w:w="0" w:type="auto"/>
          </w:tcPr>
          <w:p w:rsidR="00E430AB" w:rsidRDefault="001C3B25" w:rsidP="0099491A">
            <w:pPr>
              <w:ind w:firstLine="0"/>
              <w:jc w:val="center"/>
            </w:pPr>
            <w:proofErr w:type="gramStart"/>
            <w:r>
              <w:t>0</w:t>
            </w:r>
            <w:proofErr w:type="gramEnd"/>
          </w:p>
        </w:tc>
        <w:tc>
          <w:tcPr>
            <w:tcW w:w="0" w:type="auto"/>
          </w:tcPr>
          <w:p w:rsidR="00E430AB" w:rsidRDefault="001C3B25" w:rsidP="0099491A">
            <w:pPr>
              <w:ind w:firstLine="0"/>
              <w:jc w:val="center"/>
            </w:pPr>
            <w:proofErr w:type="gramStart"/>
            <w:r>
              <w:t>0</w:t>
            </w:r>
            <w:proofErr w:type="gramEnd"/>
          </w:p>
        </w:tc>
        <w:tc>
          <w:tcPr>
            <w:tcW w:w="0" w:type="auto"/>
          </w:tcPr>
          <w:p w:rsidR="00E430AB" w:rsidRDefault="001C3B25" w:rsidP="0099491A">
            <w:pPr>
              <w:ind w:firstLine="0"/>
              <w:jc w:val="center"/>
            </w:pPr>
            <w:proofErr w:type="gramStart"/>
            <w:r>
              <w:t>5</w:t>
            </w:r>
            <w:proofErr w:type="gramEnd"/>
          </w:p>
        </w:tc>
        <w:tc>
          <w:tcPr>
            <w:tcW w:w="0" w:type="auto"/>
          </w:tcPr>
          <w:p w:rsidR="00E430AB" w:rsidRDefault="001C3B25" w:rsidP="0099491A">
            <w:pPr>
              <w:ind w:firstLine="0"/>
              <w:jc w:val="center"/>
            </w:pPr>
            <w:proofErr w:type="gramStart"/>
            <w:r>
              <w:t>3</w:t>
            </w:r>
            <w:proofErr w:type="gramEnd"/>
          </w:p>
        </w:tc>
        <w:tc>
          <w:tcPr>
            <w:tcW w:w="0" w:type="auto"/>
          </w:tcPr>
          <w:p w:rsidR="00E430AB" w:rsidRDefault="001C3B25" w:rsidP="0099491A">
            <w:pPr>
              <w:ind w:firstLine="0"/>
              <w:jc w:val="center"/>
            </w:pPr>
            <w:proofErr w:type="gramStart"/>
            <w:r>
              <w:t>2</w:t>
            </w:r>
            <w:proofErr w:type="gramEnd"/>
          </w:p>
        </w:tc>
        <w:tc>
          <w:tcPr>
            <w:tcW w:w="0" w:type="auto"/>
          </w:tcPr>
          <w:p w:rsidR="00E430AB" w:rsidRDefault="001C3B25" w:rsidP="0099491A">
            <w:pPr>
              <w:ind w:firstLine="0"/>
              <w:jc w:val="center"/>
            </w:pPr>
            <w:proofErr w:type="gramStart"/>
            <w:r>
              <w:t>0</w:t>
            </w:r>
            <w:proofErr w:type="gramEnd"/>
          </w:p>
        </w:tc>
        <w:tc>
          <w:tcPr>
            <w:tcW w:w="0" w:type="auto"/>
          </w:tcPr>
          <w:p w:rsidR="00E430AB" w:rsidRDefault="001C3B25" w:rsidP="0099491A">
            <w:pPr>
              <w:ind w:firstLine="0"/>
              <w:jc w:val="center"/>
            </w:pPr>
            <w:proofErr w:type="gramStart"/>
            <w:r>
              <w:t>0</w:t>
            </w:r>
            <w:proofErr w:type="gramEnd"/>
          </w:p>
        </w:tc>
        <w:tc>
          <w:tcPr>
            <w:tcW w:w="0" w:type="auto"/>
          </w:tcPr>
          <w:p w:rsidR="00E430AB" w:rsidRDefault="001C3B25" w:rsidP="0099491A">
            <w:pPr>
              <w:ind w:firstLine="0"/>
              <w:jc w:val="center"/>
            </w:pPr>
            <w:proofErr w:type="gramStart"/>
            <w:r>
              <w:t>0</w:t>
            </w:r>
            <w:proofErr w:type="gramEnd"/>
          </w:p>
        </w:tc>
      </w:tr>
      <w:tr w:rsidR="00E430AB" w:rsidTr="0097438A">
        <w:trPr>
          <w:trHeight w:val="170"/>
          <w:jc w:val="center"/>
        </w:trPr>
        <w:tc>
          <w:tcPr>
            <w:tcW w:w="0" w:type="auto"/>
          </w:tcPr>
          <w:p w:rsidR="00E430AB" w:rsidRPr="00E430AB" w:rsidRDefault="00E430AB" w:rsidP="0099491A">
            <w:pPr>
              <w:ind w:firstLine="0"/>
              <w:jc w:val="center"/>
              <w:rPr>
                <w:sz w:val="20"/>
                <w:szCs w:val="20"/>
              </w:rPr>
            </w:pPr>
            <w:proofErr w:type="gramStart"/>
            <w:r w:rsidRPr="00E430AB">
              <w:rPr>
                <w:sz w:val="20"/>
                <w:szCs w:val="20"/>
              </w:rPr>
              <w:t>4</w:t>
            </w:r>
            <w:proofErr w:type="gramEnd"/>
          </w:p>
        </w:tc>
        <w:tc>
          <w:tcPr>
            <w:tcW w:w="0" w:type="auto"/>
          </w:tcPr>
          <w:p w:rsidR="00E430AB" w:rsidRPr="00DA7AA8" w:rsidRDefault="00E430AB" w:rsidP="0099491A">
            <w:pPr>
              <w:ind w:firstLine="0"/>
              <w:jc w:val="center"/>
              <w:rPr>
                <w:sz w:val="20"/>
                <w:szCs w:val="20"/>
              </w:rPr>
            </w:pPr>
            <w:r w:rsidRPr="00DA7AA8">
              <w:rPr>
                <w:sz w:val="20"/>
                <w:szCs w:val="20"/>
              </w:rPr>
              <w:t xml:space="preserve">EDF + </w:t>
            </w:r>
            <w:r w:rsidRPr="00DA7AA8">
              <w:rPr>
                <w:i/>
                <w:sz w:val="20"/>
                <w:szCs w:val="20"/>
              </w:rPr>
              <w:t>Background Server</w:t>
            </w:r>
          </w:p>
        </w:tc>
        <w:tc>
          <w:tcPr>
            <w:tcW w:w="0" w:type="auto"/>
          </w:tcPr>
          <w:p w:rsidR="00E430AB" w:rsidRDefault="00E430AB" w:rsidP="0099491A">
            <w:pPr>
              <w:ind w:firstLine="0"/>
              <w:jc w:val="center"/>
            </w:pPr>
          </w:p>
        </w:tc>
        <w:tc>
          <w:tcPr>
            <w:tcW w:w="0" w:type="auto"/>
          </w:tcPr>
          <w:p w:rsidR="00E430AB" w:rsidRDefault="00E430AB" w:rsidP="0099491A">
            <w:pPr>
              <w:ind w:firstLine="0"/>
              <w:jc w:val="center"/>
            </w:pPr>
          </w:p>
        </w:tc>
        <w:tc>
          <w:tcPr>
            <w:tcW w:w="0" w:type="auto"/>
          </w:tcPr>
          <w:p w:rsidR="00E430AB" w:rsidRDefault="00E430AB" w:rsidP="0099491A">
            <w:pPr>
              <w:ind w:firstLine="0"/>
              <w:jc w:val="center"/>
            </w:pPr>
          </w:p>
        </w:tc>
        <w:tc>
          <w:tcPr>
            <w:tcW w:w="0" w:type="auto"/>
          </w:tcPr>
          <w:p w:rsidR="00E430AB" w:rsidRDefault="00E430AB" w:rsidP="0099491A">
            <w:pPr>
              <w:ind w:firstLine="0"/>
              <w:jc w:val="center"/>
            </w:pPr>
          </w:p>
        </w:tc>
        <w:tc>
          <w:tcPr>
            <w:tcW w:w="0" w:type="auto"/>
          </w:tcPr>
          <w:p w:rsidR="00E430AB" w:rsidRDefault="00E430AB" w:rsidP="0099491A">
            <w:pPr>
              <w:ind w:firstLine="0"/>
              <w:jc w:val="center"/>
            </w:pPr>
          </w:p>
        </w:tc>
        <w:tc>
          <w:tcPr>
            <w:tcW w:w="0" w:type="auto"/>
          </w:tcPr>
          <w:p w:rsidR="00E430AB" w:rsidRDefault="00E430AB" w:rsidP="0099491A">
            <w:pPr>
              <w:ind w:firstLine="0"/>
              <w:jc w:val="center"/>
            </w:pPr>
          </w:p>
        </w:tc>
        <w:tc>
          <w:tcPr>
            <w:tcW w:w="0" w:type="auto"/>
          </w:tcPr>
          <w:p w:rsidR="00E430AB" w:rsidRDefault="00E430AB" w:rsidP="0099491A">
            <w:pPr>
              <w:ind w:firstLine="0"/>
              <w:jc w:val="center"/>
            </w:pPr>
          </w:p>
        </w:tc>
        <w:tc>
          <w:tcPr>
            <w:tcW w:w="0" w:type="auto"/>
          </w:tcPr>
          <w:p w:rsidR="00E430AB" w:rsidRDefault="00E430AB" w:rsidP="0099491A">
            <w:pPr>
              <w:ind w:firstLine="0"/>
              <w:jc w:val="center"/>
            </w:pPr>
          </w:p>
        </w:tc>
        <w:tc>
          <w:tcPr>
            <w:tcW w:w="0" w:type="auto"/>
          </w:tcPr>
          <w:p w:rsidR="00E430AB" w:rsidRDefault="00E430AB" w:rsidP="0099491A">
            <w:pPr>
              <w:ind w:firstLine="0"/>
              <w:jc w:val="center"/>
            </w:pPr>
          </w:p>
        </w:tc>
        <w:tc>
          <w:tcPr>
            <w:tcW w:w="0" w:type="auto"/>
          </w:tcPr>
          <w:p w:rsidR="00E430AB" w:rsidRDefault="00E430AB" w:rsidP="0099491A">
            <w:pPr>
              <w:ind w:firstLine="0"/>
              <w:jc w:val="center"/>
            </w:pPr>
          </w:p>
        </w:tc>
        <w:tc>
          <w:tcPr>
            <w:tcW w:w="0" w:type="auto"/>
          </w:tcPr>
          <w:p w:rsidR="00E430AB" w:rsidRDefault="00E430AB" w:rsidP="0099491A">
            <w:pPr>
              <w:ind w:firstLine="0"/>
              <w:jc w:val="center"/>
            </w:pPr>
          </w:p>
        </w:tc>
        <w:tc>
          <w:tcPr>
            <w:tcW w:w="0" w:type="auto"/>
          </w:tcPr>
          <w:p w:rsidR="00E430AB" w:rsidRDefault="00E430AB" w:rsidP="0099491A">
            <w:pPr>
              <w:ind w:firstLine="0"/>
              <w:jc w:val="center"/>
            </w:pPr>
          </w:p>
        </w:tc>
      </w:tr>
      <w:tr w:rsidR="00E430AB" w:rsidTr="0097438A">
        <w:trPr>
          <w:trHeight w:val="170"/>
          <w:jc w:val="center"/>
        </w:trPr>
        <w:tc>
          <w:tcPr>
            <w:tcW w:w="0" w:type="auto"/>
          </w:tcPr>
          <w:p w:rsidR="00E430AB" w:rsidRPr="00E430AB" w:rsidRDefault="00E430AB" w:rsidP="0099491A">
            <w:pPr>
              <w:ind w:firstLine="0"/>
              <w:jc w:val="center"/>
              <w:rPr>
                <w:sz w:val="20"/>
                <w:szCs w:val="20"/>
              </w:rPr>
            </w:pPr>
            <w:proofErr w:type="gramStart"/>
            <w:r>
              <w:rPr>
                <w:sz w:val="20"/>
                <w:szCs w:val="20"/>
              </w:rPr>
              <w:t>5</w:t>
            </w:r>
            <w:proofErr w:type="gramEnd"/>
          </w:p>
        </w:tc>
        <w:tc>
          <w:tcPr>
            <w:tcW w:w="0" w:type="auto"/>
          </w:tcPr>
          <w:p w:rsidR="00E430AB" w:rsidRPr="00DA7AA8" w:rsidRDefault="00E430AB" w:rsidP="0099491A">
            <w:pPr>
              <w:ind w:firstLine="0"/>
              <w:jc w:val="center"/>
              <w:rPr>
                <w:sz w:val="20"/>
                <w:szCs w:val="20"/>
              </w:rPr>
            </w:pPr>
            <w:r w:rsidRPr="00DA7AA8">
              <w:rPr>
                <w:sz w:val="20"/>
                <w:szCs w:val="20"/>
              </w:rPr>
              <w:t xml:space="preserve">EDF + </w:t>
            </w:r>
            <w:proofErr w:type="spellStart"/>
            <w:r w:rsidRPr="00DA7AA8">
              <w:rPr>
                <w:i/>
                <w:sz w:val="20"/>
                <w:szCs w:val="20"/>
              </w:rPr>
              <w:t>Polling</w:t>
            </w:r>
            <w:proofErr w:type="spellEnd"/>
            <w:r w:rsidRPr="00DA7AA8">
              <w:rPr>
                <w:i/>
                <w:sz w:val="20"/>
                <w:szCs w:val="20"/>
              </w:rPr>
              <w:t xml:space="preserve"> Server          </w:t>
            </w:r>
          </w:p>
        </w:tc>
        <w:tc>
          <w:tcPr>
            <w:tcW w:w="0" w:type="auto"/>
          </w:tcPr>
          <w:p w:rsidR="00E430AB" w:rsidRDefault="00E430AB" w:rsidP="0099491A">
            <w:pPr>
              <w:ind w:firstLine="0"/>
              <w:jc w:val="center"/>
            </w:pPr>
          </w:p>
        </w:tc>
        <w:tc>
          <w:tcPr>
            <w:tcW w:w="0" w:type="auto"/>
          </w:tcPr>
          <w:p w:rsidR="00E430AB" w:rsidRDefault="00E430AB" w:rsidP="0099491A">
            <w:pPr>
              <w:ind w:firstLine="0"/>
              <w:jc w:val="center"/>
            </w:pPr>
          </w:p>
        </w:tc>
        <w:tc>
          <w:tcPr>
            <w:tcW w:w="0" w:type="auto"/>
          </w:tcPr>
          <w:p w:rsidR="00E430AB" w:rsidRDefault="00E430AB" w:rsidP="0099491A">
            <w:pPr>
              <w:ind w:firstLine="0"/>
              <w:jc w:val="center"/>
            </w:pPr>
          </w:p>
        </w:tc>
        <w:tc>
          <w:tcPr>
            <w:tcW w:w="0" w:type="auto"/>
          </w:tcPr>
          <w:p w:rsidR="00E430AB" w:rsidRDefault="00E430AB" w:rsidP="0099491A">
            <w:pPr>
              <w:ind w:firstLine="0"/>
              <w:jc w:val="center"/>
            </w:pPr>
          </w:p>
        </w:tc>
        <w:tc>
          <w:tcPr>
            <w:tcW w:w="0" w:type="auto"/>
          </w:tcPr>
          <w:p w:rsidR="00E430AB" w:rsidRDefault="00E430AB" w:rsidP="0099491A">
            <w:pPr>
              <w:ind w:firstLine="0"/>
              <w:jc w:val="center"/>
            </w:pPr>
          </w:p>
        </w:tc>
        <w:tc>
          <w:tcPr>
            <w:tcW w:w="0" w:type="auto"/>
          </w:tcPr>
          <w:p w:rsidR="00E430AB" w:rsidRDefault="00E430AB" w:rsidP="0099491A">
            <w:pPr>
              <w:ind w:firstLine="0"/>
              <w:jc w:val="center"/>
            </w:pPr>
          </w:p>
        </w:tc>
        <w:tc>
          <w:tcPr>
            <w:tcW w:w="0" w:type="auto"/>
          </w:tcPr>
          <w:p w:rsidR="00E430AB" w:rsidRDefault="00E430AB" w:rsidP="0099491A">
            <w:pPr>
              <w:ind w:firstLine="0"/>
              <w:jc w:val="center"/>
            </w:pPr>
          </w:p>
        </w:tc>
        <w:tc>
          <w:tcPr>
            <w:tcW w:w="0" w:type="auto"/>
          </w:tcPr>
          <w:p w:rsidR="00E430AB" w:rsidRDefault="00E430AB" w:rsidP="0099491A">
            <w:pPr>
              <w:ind w:firstLine="0"/>
              <w:jc w:val="center"/>
            </w:pPr>
          </w:p>
        </w:tc>
        <w:tc>
          <w:tcPr>
            <w:tcW w:w="0" w:type="auto"/>
          </w:tcPr>
          <w:p w:rsidR="00E430AB" w:rsidRDefault="00E430AB" w:rsidP="0099491A">
            <w:pPr>
              <w:ind w:firstLine="0"/>
              <w:jc w:val="center"/>
            </w:pPr>
          </w:p>
        </w:tc>
        <w:tc>
          <w:tcPr>
            <w:tcW w:w="0" w:type="auto"/>
          </w:tcPr>
          <w:p w:rsidR="00E430AB" w:rsidRDefault="00E430AB" w:rsidP="0099491A">
            <w:pPr>
              <w:ind w:firstLine="0"/>
              <w:jc w:val="center"/>
            </w:pPr>
          </w:p>
        </w:tc>
        <w:tc>
          <w:tcPr>
            <w:tcW w:w="0" w:type="auto"/>
          </w:tcPr>
          <w:p w:rsidR="00E430AB" w:rsidRDefault="00E430AB" w:rsidP="0099491A">
            <w:pPr>
              <w:ind w:firstLine="0"/>
              <w:jc w:val="center"/>
            </w:pPr>
          </w:p>
        </w:tc>
        <w:tc>
          <w:tcPr>
            <w:tcW w:w="0" w:type="auto"/>
          </w:tcPr>
          <w:p w:rsidR="00E430AB" w:rsidRDefault="00E430AB" w:rsidP="0099491A">
            <w:pPr>
              <w:ind w:firstLine="0"/>
              <w:jc w:val="center"/>
            </w:pPr>
          </w:p>
        </w:tc>
      </w:tr>
      <w:tr w:rsidR="00E430AB" w:rsidTr="0097438A">
        <w:trPr>
          <w:trHeight w:val="170"/>
          <w:jc w:val="center"/>
        </w:trPr>
        <w:tc>
          <w:tcPr>
            <w:tcW w:w="0" w:type="auto"/>
          </w:tcPr>
          <w:p w:rsidR="00E430AB" w:rsidRPr="00E430AB" w:rsidRDefault="00E430AB" w:rsidP="0099491A">
            <w:pPr>
              <w:ind w:firstLine="0"/>
              <w:jc w:val="center"/>
              <w:rPr>
                <w:sz w:val="20"/>
                <w:szCs w:val="20"/>
              </w:rPr>
            </w:pPr>
            <w:proofErr w:type="gramStart"/>
            <w:r>
              <w:rPr>
                <w:sz w:val="20"/>
                <w:szCs w:val="20"/>
              </w:rPr>
              <w:t>6</w:t>
            </w:r>
            <w:proofErr w:type="gramEnd"/>
          </w:p>
        </w:tc>
        <w:tc>
          <w:tcPr>
            <w:tcW w:w="0" w:type="auto"/>
          </w:tcPr>
          <w:p w:rsidR="00E430AB" w:rsidRPr="00DA7AA8" w:rsidRDefault="00E430AB" w:rsidP="0099491A">
            <w:pPr>
              <w:ind w:firstLine="0"/>
              <w:jc w:val="center"/>
              <w:rPr>
                <w:sz w:val="20"/>
                <w:szCs w:val="20"/>
              </w:rPr>
            </w:pPr>
            <w:r w:rsidRPr="00DA7AA8">
              <w:rPr>
                <w:sz w:val="20"/>
                <w:szCs w:val="20"/>
              </w:rPr>
              <w:t xml:space="preserve">EDF + </w:t>
            </w:r>
            <w:proofErr w:type="spellStart"/>
            <w:r w:rsidRPr="00DA7AA8">
              <w:rPr>
                <w:i/>
                <w:sz w:val="20"/>
                <w:szCs w:val="20"/>
              </w:rPr>
              <w:t>Sporadic</w:t>
            </w:r>
            <w:proofErr w:type="spellEnd"/>
            <w:r w:rsidRPr="00DA7AA8">
              <w:rPr>
                <w:i/>
                <w:sz w:val="20"/>
                <w:szCs w:val="20"/>
              </w:rPr>
              <w:t xml:space="preserve"> Server</w:t>
            </w:r>
          </w:p>
        </w:tc>
        <w:tc>
          <w:tcPr>
            <w:tcW w:w="0" w:type="auto"/>
          </w:tcPr>
          <w:p w:rsidR="00E430AB" w:rsidRDefault="00E430AB" w:rsidP="0099491A">
            <w:pPr>
              <w:ind w:firstLine="0"/>
              <w:jc w:val="center"/>
            </w:pPr>
          </w:p>
        </w:tc>
        <w:tc>
          <w:tcPr>
            <w:tcW w:w="0" w:type="auto"/>
          </w:tcPr>
          <w:p w:rsidR="00E430AB" w:rsidRDefault="00E430AB" w:rsidP="0099491A">
            <w:pPr>
              <w:ind w:firstLine="0"/>
              <w:jc w:val="center"/>
            </w:pPr>
          </w:p>
        </w:tc>
        <w:tc>
          <w:tcPr>
            <w:tcW w:w="0" w:type="auto"/>
          </w:tcPr>
          <w:p w:rsidR="00E430AB" w:rsidRDefault="00E430AB" w:rsidP="0099491A">
            <w:pPr>
              <w:ind w:firstLine="0"/>
              <w:jc w:val="center"/>
            </w:pPr>
          </w:p>
        </w:tc>
        <w:tc>
          <w:tcPr>
            <w:tcW w:w="0" w:type="auto"/>
          </w:tcPr>
          <w:p w:rsidR="00E430AB" w:rsidRDefault="00E430AB" w:rsidP="0099491A">
            <w:pPr>
              <w:ind w:firstLine="0"/>
              <w:jc w:val="center"/>
            </w:pPr>
          </w:p>
        </w:tc>
        <w:tc>
          <w:tcPr>
            <w:tcW w:w="0" w:type="auto"/>
          </w:tcPr>
          <w:p w:rsidR="00E430AB" w:rsidRDefault="00E430AB" w:rsidP="0099491A">
            <w:pPr>
              <w:ind w:firstLine="0"/>
              <w:jc w:val="center"/>
            </w:pPr>
          </w:p>
        </w:tc>
        <w:tc>
          <w:tcPr>
            <w:tcW w:w="0" w:type="auto"/>
          </w:tcPr>
          <w:p w:rsidR="00E430AB" w:rsidRDefault="00E430AB" w:rsidP="0099491A">
            <w:pPr>
              <w:ind w:firstLine="0"/>
              <w:jc w:val="center"/>
            </w:pPr>
          </w:p>
        </w:tc>
        <w:tc>
          <w:tcPr>
            <w:tcW w:w="0" w:type="auto"/>
          </w:tcPr>
          <w:p w:rsidR="00E430AB" w:rsidRDefault="00E430AB" w:rsidP="0099491A">
            <w:pPr>
              <w:ind w:firstLine="0"/>
              <w:jc w:val="center"/>
            </w:pPr>
          </w:p>
        </w:tc>
        <w:tc>
          <w:tcPr>
            <w:tcW w:w="0" w:type="auto"/>
          </w:tcPr>
          <w:p w:rsidR="00E430AB" w:rsidRDefault="00E430AB" w:rsidP="0099491A">
            <w:pPr>
              <w:ind w:firstLine="0"/>
              <w:jc w:val="center"/>
            </w:pPr>
          </w:p>
        </w:tc>
        <w:tc>
          <w:tcPr>
            <w:tcW w:w="0" w:type="auto"/>
          </w:tcPr>
          <w:p w:rsidR="00E430AB" w:rsidRDefault="00E430AB" w:rsidP="0099491A">
            <w:pPr>
              <w:ind w:firstLine="0"/>
              <w:jc w:val="center"/>
            </w:pPr>
          </w:p>
        </w:tc>
        <w:tc>
          <w:tcPr>
            <w:tcW w:w="0" w:type="auto"/>
          </w:tcPr>
          <w:p w:rsidR="00E430AB" w:rsidRDefault="00E430AB" w:rsidP="0099491A">
            <w:pPr>
              <w:ind w:firstLine="0"/>
              <w:jc w:val="center"/>
            </w:pPr>
          </w:p>
        </w:tc>
        <w:tc>
          <w:tcPr>
            <w:tcW w:w="0" w:type="auto"/>
          </w:tcPr>
          <w:p w:rsidR="00E430AB" w:rsidRDefault="00E430AB" w:rsidP="0099491A">
            <w:pPr>
              <w:ind w:firstLine="0"/>
              <w:jc w:val="center"/>
            </w:pPr>
          </w:p>
        </w:tc>
        <w:tc>
          <w:tcPr>
            <w:tcW w:w="0" w:type="auto"/>
          </w:tcPr>
          <w:p w:rsidR="00E430AB" w:rsidRDefault="00E430AB" w:rsidP="0099491A">
            <w:pPr>
              <w:ind w:firstLine="0"/>
              <w:jc w:val="center"/>
            </w:pPr>
          </w:p>
        </w:tc>
      </w:tr>
      <w:tr w:rsidR="00E430AB" w:rsidTr="0097438A">
        <w:trPr>
          <w:trHeight w:val="170"/>
          <w:jc w:val="center"/>
        </w:trPr>
        <w:tc>
          <w:tcPr>
            <w:tcW w:w="0" w:type="auto"/>
          </w:tcPr>
          <w:p w:rsidR="00E430AB" w:rsidRPr="00E430AB" w:rsidRDefault="00E430AB" w:rsidP="0099491A">
            <w:pPr>
              <w:ind w:firstLine="0"/>
              <w:jc w:val="center"/>
              <w:rPr>
                <w:sz w:val="20"/>
                <w:szCs w:val="20"/>
              </w:rPr>
            </w:pPr>
            <w:proofErr w:type="gramStart"/>
            <w:r>
              <w:rPr>
                <w:sz w:val="20"/>
                <w:szCs w:val="20"/>
              </w:rPr>
              <w:t>7</w:t>
            </w:r>
            <w:proofErr w:type="gramEnd"/>
          </w:p>
        </w:tc>
        <w:tc>
          <w:tcPr>
            <w:tcW w:w="0" w:type="auto"/>
          </w:tcPr>
          <w:p w:rsidR="00E430AB" w:rsidRPr="00DA7AA8" w:rsidRDefault="00E430AB" w:rsidP="0099491A">
            <w:pPr>
              <w:ind w:firstLine="0"/>
              <w:jc w:val="center"/>
              <w:rPr>
                <w:i/>
                <w:sz w:val="20"/>
                <w:szCs w:val="20"/>
              </w:rPr>
            </w:pPr>
            <w:proofErr w:type="gramStart"/>
            <w:r w:rsidRPr="00DA7AA8">
              <w:rPr>
                <w:i/>
                <w:sz w:val="20"/>
                <w:szCs w:val="20"/>
              </w:rPr>
              <w:t>Round</w:t>
            </w:r>
            <w:proofErr w:type="gramEnd"/>
            <w:r w:rsidRPr="00DA7AA8">
              <w:rPr>
                <w:i/>
                <w:sz w:val="20"/>
                <w:szCs w:val="20"/>
              </w:rPr>
              <w:t xml:space="preserve"> Robin</w:t>
            </w:r>
          </w:p>
        </w:tc>
        <w:tc>
          <w:tcPr>
            <w:tcW w:w="0" w:type="auto"/>
          </w:tcPr>
          <w:p w:rsidR="00E430AB" w:rsidRDefault="00AC3EEF" w:rsidP="0099491A">
            <w:pPr>
              <w:ind w:firstLine="0"/>
              <w:jc w:val="center"/>
            </w:pPr>
            <w:proofErr w:type="gramStart"/>
            <w:r>
              <w:t>5</w:t>
            </w:r>
            <w:proofErr w:type="gramEnd"/>
          </w:p>
        </w:tc>
        <w:tc>
          <w:tcPr>
            <w:tcW w:w="0" w:type="auto"/>
          </w:tcPr>
          <w:p w:rsidR="00E430AB" w:rsidRDefault="00AC3EEF" w:rsidP="0099491A">
            <w:pPr>
              <w:ind w:firstLine="0"/>
              <w:jc w:val="center"/>
            </w:pPr>
            <w:proofErr w:type="gramStart"/>
            <w:r>
              <w:t>4</w:t>
            </w:r>
            <w:proofErr w:type="gramEnd"/>
          </w:p>
        </w:tc>
        <w:tc>
          <w:tcPr>
            <w:tcW w:w="0" w:type="auto"/>
          </w:tcPr>
          <w:p w:rsidR="00E430AB" w:rsidRDefault="00AC3EEF" w:rsidP="0099491A">
            <w:pPr>
              <w:ind w:firstLine="0"/>
              <w:jc w:val="center"/>
            </w:pPr>
            <w:proofErr w:type="gramStart"/>
            <w:r>
              <w:t>1</w:t>
            </w:r>
            <w:proofErr w:type="gramEnd"/>
          </w:p>
        </w:tc>
        <w:tc>
          <w:tcPr>
            <w:tcW w:w="0" w:type="auto"/>
          </w:tcPr>
          <w:p w:rsidR="00E430AB" w:rsidRDefault="00AC3EEF" w:rsidP="0099491A">
            <w:pPr>
              <w:ind w:firstLine="0"/>
              <w:jc w:val="center"/>
            </w:pPr>
            <w:proofErr w:type="gramStart"/>
            <w:r>
              <w:t>0</w:t>
            </w:r>
            <w:proofErr w:type="gramEnd"/>
          </w:p>
        </w:tc>
        <w:tc>
          <w:tcPr>
            <w:tcW w:w="0" w:type="auto"/>
          </w:tcPr>
          <w:p w:rsidR="00E430AB" w:rsidRDefault="00AC3EEF" w:rsidP="0099491A">
            <w:pPr>
              <w:ind w:firstLine="0"/>
              <w:jc w:val="center"/>
            </w:pPr>
            <w:proofErr w:type="gramStart"/>
            <w:r>
              <w:t>0</w:t>
            </w:r>
            <w:proofErr w:type="gramEnd"/>
          </w:p>
        </w:tc>
        <w:tc>
          <w:tcPr>
            <w:tcW w:w="0" w:type="auto"/>
          </w:tcPr>
          <w:p w:rsidR="00E430AB" w:rsidRDefault="00AC3EEF" w:rsidP="0099491A">
            <w:pPr>
              <w:ind w:firstLine="0"/>
              <w:jc w:val="center"/>
            </w:pPr>
            <w:proofErr w:type="gramStart"/>
            <w:r>
              <w:t>0</w:t>
            </w:r>
            <w:proofErr w:type="gramEnd"/>
          </w:p>
        </w:tc>
        <w:tc>
          <w:tcPr>
            <w:tcW w:w="0" w:type="auto"/>
          </w:tcPr>
          <w:p w:rsidR="00E430AB" w:rsidRDefault="00AC3EEF" w:rsidP="0099491A">
            <w:pPr>
              <w:ind w:firstLine="0"/>
              <w:jc w:val="center"/>
            </w:pPr>
            <w:proofErr w:type="gramStart"/>
            <w:r>
              <w:t>5</w:t>
            </w:r>
            <w:proofErr w:type="gramEnd"/>
          </w:p>
        </w:tc>
        <w:tc>
          <w:tcPr>
            <w:tcW w:w="0" w:type="auto"/>
          </w:tcPr>
          <w:p w:rsidR="00E430AB" w:rsidRDefault="00AC3EEF" w:rsidP="0099491A">
            <w:pPr>
              <w:ind w:firstLine="0"/>
              <w:jc w:val="center"/>
            </w:pPr>
            <w:proofErr w:type="gramStart"/>
            <w:r>
              <w:t>4</w:t>
            </w:r>
            <w:proofErr w:type="gramEnd"/>
          </w:p>
        </w:tc>
        <w:tc>
          <w:tcPr>
            <w:tcW w:w="0" w:type="auto"/>
          </w:tcPr>
          <w:p w:rsidR="00E430AB" w:rsidRDefault="00AC3EEF" w:rsidP="0099491A">
            <w:pPr>
              <w:ind w:firstLine="0"/>
              <w:jc w:val="center"/>
            </w:pPr>
            <w:proofErr w:type="gramStart"/>
            <w:r>
              <w:t>1</w:t>
            </w:r>
            <w:proofErr w:type="gramEnd"/>
          </w:p>
        </w:tc>
        <w:tc>
          <w:tcPr>
            <w:tcW w:w="0" w:type="auto"/>
          </w:tcPr>
          <w:p w:rsidR="00E430AB" w:rsidRDefault="00AC3EEF" w:rsidP="0099491A">
            <w:pPr>
              <w:ind w:firstLine="0"/>
              <w:jc w:val="center"/>
            </w:pPr>
            <w:proofErr w:type="gramStart"/>
            <w:r>
              <w:t>0</w:t>
            </w:r>
            <w:proofErr w:type="gramEnd"/>
          </w:p>
        </w:tc>
        <w:tc>
          <w:tcPr>
            <w:tcW w:w="0" w:type="auto"/>
          </w:tcPr>
          <w:p w:rsidR="00E430AB" w:rsidRDefault="00AC3EEF" w:rsidP="0099491A">
            <w:pPr>
              <w:ind w:firstLine="0"/>
              <w:jc w:val="center"/>
            </w:pPr>
            <w:proofErr w:type="gramStart"/>
            <w:r>
              <w:t>0</w:t>
            </w:r>
            <w:proofErr w:type="gramEnd"/>
          </w:p>
        </w:tc>
        <w:tc>
          <w:tcPr>
            <w:tcW w:w="0" w:type="auto"/>
          </w:tcPr>
          <w:p w:rsidR="00E430AB" w:rsidRDefault="00AC3EEF" w:rsidP="0099491A">
            <w:pPr>
              <w:ind w:firstLine="0"/>
              <w:jc w:val="center"/>
            </w:pPr>
            <w:proofErr w:type="gramStart"/>
            <w:r>
              <w:t>0</w:t>
            </w:r>
            <w:proofErr w:type="gramEnd"/>
          </w:p>
        </w:tc>
      </w:tr>
      <w:tr w:rsidR="00E430AB" w:rsidTr="0097438A">
        <w:trPr>
          <w:trHeight w:val="170"/>
          <w:jc w:val="center"/>
        </w:trPr>
        <w:tc>
          <w:tcPr>
            <w:tcW w:w="0" w:type="auto"/>
          </w:tcPr>
          <w:p w:rsidR="00E430AB" w:rsidRPr="00E430AB" w:rsidRDefault="00E430AB" w:rsidP="0099491A">
            <w:pPr>
              <w:ind w:firstLine="0"/>
              <w:jc w:val="center"/>
              <w:rPr>
                <w:sz w:val="20"/>
                <w:szCs w:val="20"/>
              </w:rPr>
            </w:pPr>
            <w:proofErr w:type="gramStart"/>
            <w:r>
              <w:rPr>
                <w:sz w:val="20"/>
                <w:szCs w:val="20"/>
              </w:rPr>
              <w:t>8</w:t>
            </w:r>
            <w:proofErr w:type="gramEnd"/>
          </w:p>
        </w:tc>
        <w:tc>
          <w:tcPr>
            <w:tcW w:w="0" w:type="auto"/>
          </w:tcPr>
          <w:p w:rsidR="00E430AB" w:rsidRPr="00DA7AA8" w:rsidRDefault="00E430AB" w:rsidP="0099491A">
            <w:pPr>
              <w:ind w:firstLine="0"/>
              <w:jc w:val="center"/>
              <w:rPr>
                <w:i/>
                <w:sz w:val="20"/>
                <w:szCs w:val="20"/>
              </w:rPr>
            </w:pPr>
            <w:proofErr w:type="spellStart"/>
            <w:r w:rsidRPr="00DA7AA8">
              <w:rPr>
                <w:i/>
                <w:sz w:val="20"/>
                <w:szCs w:val="20"/>
              </w:rPr>
              <w:t>Least</w:t>
            </w:r>
            <w:proofErr w:type="spellEnd"/>
            <w:r w:rsidRPr="00DA7AA8">
              <w:rPr>
                <w:i/>
                <w:sz w:val="20"/>
                <w:szCs w:val="20"/>
              </w:rPr>
              <w:t xml:space="preserve"> </w:t>
            </w:r>
            <w:proofErr w:type="spellStart"/>
            <w:r w:rsidRPr="00DA7AA8">
              <w:rPr>
                <w:i/>
                <w:sz w:val="20"/>
                <w:szCs w:val="20"/>
              </w:rPr>
              <w:t>Laxity</w:t>
            </w:r>
            <w:proofErr w:type="spellEnd"/>
          </w:p>
        </w:tc>
        <w:tc>
          <w:tcPr>
            <w:tcW w:w="0" w:type="auto"/>
          </w:tcPr>
          <w:p w:rsidR="00E430AB" w:rsidRDefault="00961421" w:rsidP="0099491A">
            <w:pPr>
              <w:ind w:firstLine="0"/>
              <w:jc w:val="center"/>
            </w:pPr>
            <w:proofErr w:type="gramStart"/>
            <w:r>
              <w:t>5</w:t>
            </w:r>
            <w:proofErr w:type="gramEnd"/>
          </w:p>
        </w:tc>
        <w:tc>
          <w:tcPr>
            <w:tcW w:w="0" w:type="auto"/>
          </w:tcPr>
          <w:p w:rsidR="00E430AB" w:rsidRDefault="00961421" w:rsidP="0099491A">
            <w:pPr>
              <w:ind w:firstLine="0"/>
              <w:jc w:val="center"/>
            </w:pPr>
            <w:proofErr w:type="gramStart"/>
            <w:r>
              <w:t>4</w:t>
            </w:r>
            <w:proofErr w:type="gramEnd"/>
          </w:p>
        </w:tc>
        <w:tc>
          <w:tcPr>
            <w:tcW w:w="0" w:type="auto"/>
          </w:tcPr>
          <w:p w:rsidR="00E430AB" w:rsidRDefault="00961421" w:rsidP="0099491A">
            <w:pPr>
              <w:ind w:firstLine="0"/>
              <w:jc w:val="center"/>
            </w:pPr>
            <w:proofErr w:type="gramStart"/>
            <w:r>
              <w:t>1</w:t>
            </w:r>
            <w:proofErr w:type="gramEnd"/>
          </w:p>
        </w:tc>
        <w:tc>
          <w:tcPr>
            <w:tcW w:w="0" w:type="auto"/>
          </w:tcPr>
          <w:p w:rsidR="00E430AB" w:rsidRDefault="00961421" w:rsidP="0099491A">
            <w:pPr>
              <w:ind w:firstLine="0"/>
              <w:jc w:val="center"/>
            </w:pPr>
            <w:proofErr w:type="gramStart"/>
            <w:r>
              <w:t>0</w:t>
            </w:r>
            <w:proofErr w:type="gramEnd"/>
          </w:p>
        </w:tc>
        <w:tc>
          <w:tcPr>
            <w:tcW w:w="0" w:type="auto"/>
          </w:tcPr>
          <w:p w:rsidR="00E430AB" w:rsidRDefault="00961421" w:rsidP="0099491A">
            <w:pPr>
              <w:ind w:firstLine="0"/>
              <w:jc w:val="center"/>
            </w:pPr>
            <w:proofErr w:type="gramStart"/>
            <w:r>
              <w:t>0</w:t>
            </w:r>
            <w:proofErr w:type="gramEnd"/>
          </w:p>
        </w:tc>
        <w:tc>
          <w:tcPr>
            <w:tcW w:w="0" w:type="auto"/>
          </w:tcPr>
          <w:p w:rsidR="00E430AB" w:rsidRDefault="00961421" w:rsidP="0099491A">
            <w:pPr>
              <w:ind w:firstLine="0"/>
              <w:jc w:val="center"/>
            </w:pPr>
            <w:proofErr w:type="gramStart"/>
            <w:r>
              <w:t>0</w:t>
            </w:r>
            <w:proofErr w:type="gramEnd"/>
          </w:p>
        </w:tc>
        <w:tc>
          <w:tcPr>
            <w:tcW w:w="0" w:type="auto"/>
          </w:tcPr>
          <w:p w:rsidR="00E430AB" w:rsidRDefault="00961421" w:rsidP="0099491A">
            <w:pPr>
              <w:ind w:firstLine="0"/>
              <w:jc w:val="center"/>
            </w:pPr>
            <w:proofErr w:type="gramStart"/>
            <w:r>
              <w:t>5</w:t>
            </w:r>
            <w:proofErr w:type="gramEnd"/>
          </w:p>
        </w:tc>
        <w:tc>
          <w:tcPr>
            <w:tcW w:w="0" w:type="auto"/>
          </w:tcPr>
          <w:p w:rsidR="00E430AB" w:rsidRDefault="00961421" w:rsidP="0099491A">
            <w:pPr>
              <w:ind w:firstLine="0"/>
              <w:jc w:val="center"/>
            </w:pPr>
            <w:proofErr w:type="gramStart"/>
            <w:r>
              <w:t>4</w:t>
            </w:r>
            <w:proofErr w:type="gramEnd"/>
          </w:p>
        </w:tc>
        <w:tc>
          <w:tcPr>
            <w:tcW w:w="0" w:type="auto"/>
          </w:tcPr>
          <w:p w:rsidR="00E430AB" w:rsidRDefault="00961421" w:rsidP="0099491A">
            <w:pPr>
              <w:ind w:firstLine="0"/>
              <w:jc w:val="center"/>
            </w:pPr>
            <w:proofErr w:type="gramStart"/>
            <w:r>
              <w:t>1</w:t>
            </w:r>
            <w:proofErr w:type="gramEnd"/>
          </w:p>
        </w:tc>
        <w:tc>
          <w:tcPr>
            <w:tcW w:w="0" w:type="auto"/>
          </w:tcPr>
          <w:p w:rsidR="00E430AB" w:rsidRDefault="00961421" w:rsidP="0099491A">
            <w:pPr>
              <w:ind w:firstLine="0"/>
              <w:jc w:val="center"/>
            </w:pPr>
            <w:proofErr w:type="gramStart"/>
            <w:r>
              <w:t>0</w:t>
            </w:r>
            <w:proofErr w:type="gramEnd"/>
          </w:p>
        </w:tc>
        <w:tc>
          <w:tcPr>
            <w:tcW w:w="0" w:type="auto"/>
          </w:tcPr>
          <w:p w:rsidR="00E430AB" w:rsidRDefault="00961421" w:rsidP="0099491A">
            <w:pPr>
              <w:ind w:firstLine="0"/>
              <w:jc w:val="center"/>
            </w:pPr>
            <w:proofErr w:type="gramStart"/>
            <w:r>
              <w:t>0</w:t>
            </w:r>
            <w:proofErr w:type="gramEnd"/>
          </w:p>
        </w:tc>
        <w:tc>
          <w:tcPr>
            <w:tcW w:w="0" w:type="auto"/>
          </w:tcPr>
          <w:p w:rsidR="00E430AB" w:rsidRDefault="00961421" w:rsidP="0099491A">
            <w:pPr>
              <w:ind w:firstLine="0"/>
              <w:jc w:val="center"/>
            </w:pPr>
            <w:proofErr w:type="gramStart"/>
            <w:r>
              <w:t>0</w:t>
            </w:r>
            <w:proofErr w:type="gramEnd"/>
          </w:p>
        </w:tc>
      </w:tr>
      <w:tr w:rsidR="0097438A" w:rsidTr="0097438A">
        <w:trPr>
          <w:trHeight w:val="170"/>
          <w:jc w:val="center"/>
        </w:trPr>
        <w:tc>
          <w:tcPr>
            <w:tcW w:w="0" w:type="auto"/>
          </w:tcPr>
          <w:p w:rsidR="0097438A" w:rsidRDefault="0097438A" w:rsidP="0099491A">
            <w:pPr>
              <w:ind w:firstLine="0"/>
              <w:jc w:val="center"/>
              <w:rPr>
                <w:sz w:val="20"/>
                <w:szCs w:val="20"/>
              </w:rPr>
            </w:pPr>
          </w:p>
        </w:tc>
        <w:tc>
          <w:tcPr>
            <w:tcW w:w="0" w:type="auto"/>
          </w:tcPr>
          <w:p w:rsidR="0097438A" w:rsidRPr="00DA7AA8" w:rsidRDefault="0097438A" w:rsidP="0099491A">
            <w:pPr>
              <w:ind w:firstLine="0"/>
              <w:jc w:val="center"/>
              <w:rPr>
                <w:i/>
                <w:sz w:val="20"/>
                <w:szCs w:val="20"/>
              </w:rPr>
            </w:pPr>
          </w:p>
        </w:tc>
        <w:tc>
          <w:tcPr>
            <w:tcW w:w="0" w:type="auto"/>
          </w:tcPr>
          <w:p w:rsidR="0097438A" w:rsidRDefault="0097438A" w:rsidP="0099491A">
            <w:pPr>
              <w:ind w:firstLine="0"/>
              <w:jc w:val="center"/>
            </w:pPr>
          </w:p>
        </w:tc>
        <w:tc>
          <w:tcPr>
            <w:tcW w:w="0" w:type="auto"/>
          </w:tcPr>
          <w:p w:rsidR="0097438A" w:rsidRDefault="0097438A" w:rsidP="0099491A">
            <w:pPr>
              <w:ind w:firstLine="0"/>
              <w:jc w:val="center"/>
            </w:pPr>
          </w:p>
        </w:tc>
        <w:tc>
          <w:tcPr>
            <w:tcW w:w="0" w:type="auto"/>
          </w:tcPr>
          <w:p w:rsidR="0097438A" w:rsidRDefault="0097438A" w:rsidP="0099491A">
            <w:pPr>
              <w:ind w:firstLine="0"/>
              <w:jc w:val="center"/>
            </w:pPr>
          </w:p>
        </w:tc>
        <w:tc>
          <w:tcPr>
            <w:tcW w:w="0" w:type="auto"/>
          </w:tcPr>
          <w:p w:rsidR="0097438A" w:rsidRDefault="0097438A" w:rsidP="0099491A">
            <w:pPr>
              <w:ind w:firstLine="0"/>
              <w:jc w:val="center"/>
            </w:pPr>
          </w:p>
        </w:tc>
        <w:tc>
          <w:tcPr>
            <w:tcW w:w="0" w:type="auto"/>
          </w:tcPr>
          <w:p w:rsidR="0097438A" w:rsidRDefault="0097438A" w:rsidP="0099491A">
            <w:pPr>
              <w:ind w:firstLine="0"/>
              <w:jc w:val="center"/>
            </w:pPr>
          </w:p>
        </w:tc>
        <w:tc>
          <w:tcPr>
            <w:tcW w:w="0" w:type="auto"/>
          </w:tcPr>
          <w:p w:rsidR="0097438A" w:rsidRDefault="0097438A" w:rsidP="0099491A">
            <w:pPr>
              <w:ind w:firstLine="0"/>
              <w:jc w:val="center"/>
            </w:pPr>
          </w:p>
        </w:tc>
        <w:tc>
          <w:tcPr>
            <w:tcW w:w="0" w:type="auto"/>
          </w:tcPr>
          <w:p w:rsidR="0097438A" w:rsidRDefault="0097438A" w:rsidP="0099491A">
            <w:pPr>
              <w:ind w:firstLine="0"/>
              <w:jc w:val="center"/>
            </w:pPr>
          </w:p>
        </w:tc>
        <w:tc>
          <w:tcPr>
            <w:tcW w:w="0" w:type="auto"/>
          </w:tcPr>
          <w:p w:rsidR="0097438A" w:rsidRDefault="0097438A" w:rsidP="0099491A">
            <w:pPr>
              <w:ind w:firstLine="0"/>
              <w:jc w:val="center"/>
            </w:pPr>
          </w:p>
        </w:tc>
        <w:tc>
          <w:tcPr>
            <w:tcW w:w="0" w:type="auto"/>
          </w:tcPr>
          <w:p w:rsidR="0097438A" w:rsidRDefault="0097438A" w:rsidP="0099491A">
            <w:pPr>
              <w:ind w:firstLine="0"/>
              <w:jc w:val="center"/>
            </w:pPr>
          </w:p>
        </w:tc>
        <w:tc>
          <w:tcPr>
            <w:tcW w:w="0" w:type="auto"/>
          </w:tcPr>
          <w:p w:rsidR="0097438A" w:rsidRDefault="0097438A" w:rsidP="0099491A">
            <w:pPr>
              <w:ind w:firstLine="0"/>
              <w:jc w:val="center"/>
            </w:pPr>
          </w:p>
        </w:tc>
        <w:tc>
          <w:tcPr>
            <w:tcW w:w="0" w:type="auto"/>
          </w:tcPr>
          <w:p w:rsidR="0097438A" w:rsidRDefault="0097438A" w:rsidP="0099491A">
            <w:pPr>
              <w:ind w:firstLine="0"/>
              <w:jc w:val="center"/>
            </w:pPr>
          </w:p>
        </w:tc>
        <w:tc>
          <w:tcPr>
            <w:tcW w:w="0" w:type="auto"/>
          </w:tcPr>
          <w:p w:rsidR="0097438A" w:rsidRDefault="0097438A" w:rsidP="0099491A">
            <w:pPr>
              <w:ind w:firstLine="0"/>
              <w:jc w:val="center"/>
            </w:pPr>
          </w:p>
        </w:tc>
      </w:tr>
    </w:tbl>
    <w:p w:rsidR="0083737E" w:rsidRDefault="0083737E" w:rsidP="0083737E">
      <w:pPr>
        <w:ind w:firstLine="708"/>
        <w:jc w:val="left"/>
        <w:rPr>
          <w:sz w:val="20"/>
          <w:szCs w:val="20"/>
        </w:rPr>
      </w:pPr>
    </w:p>
    <w:p w:rsidR="0083737E" w:rsidRDefault="0083737E" w:rsidP="0083737E">
      <w:pPr>
        <w:ind w:firstLine="708"/>
        <w:jc w:val="left"/>
        <w:rPr>
          <w:sz w:val="20"/>
          <w:szCs w:val="20"/>
        </w:rPr>
      </w:pPr>
      <w:r>
        <w:rPr>
          <w:sz w:val="20"/>
          <w:szCs w:val="20"/>
        </w:rPr>
        <w:t>Tabela 02: Comparati</w:t>
      </w:r>
      <w:r w:rsidR="00F63422">
        <w:rPr>
          <w:sz w:val="20"/>
          <w:szCs w:val="20"/>
        </w:rPr>
        <w:t>vo dos resultados obtidos nos testes de execução da ferramenta ‘</w:t>
      </w:r>
      <w:proofErr w:type="spellStart"/>
      <w:r w:rsidR="00F63422">
        <w:rPr>
          <w:sz w:val="20"/>
          <w:szCs w:val="20"/>
        </w:rPr>
        <w:t>Escalonator</w:t>
      </w:r>
      <w:proofErr w:type="spellEnd"/>
      <w:r w:rsidR="00F63422">
        <w:rPr>
          <w:sz w:val="20"/>
          <w:szCs w:val="20"/>
        </w:rPr>
        <w:t>’ e ‘Cheddar’.</w:t>
      </w:r>
    </w:p>
    <w:p w:rsidR="00F63422" w:rsidRPr="00F63422" w:rsidRDefault="00F63422" w:rsidP="00F63422">
      <w:pPr>
        <w:ind w:firstLine="708"/>
      </w:pPr>
      <w:r>
        <w:lastRenderedPageBreak/>
        <w:t>Na tabela 02, temos a apresentação dos resultados obtidos por meio da execução das duas aplicações</w:t>
      </w:r>
      <w:r w:rsidR="003934C9">
        <w:t>,</w:t>
      </w:r>
      <w:r>
        <w:t xml:space="preserve"> onde a coluna “</w:t>
      </w:r>
      <w:r w:rsidRPr="00F63422">
        <w:rPr>
          <w:i/>
        </w:rPr>
        <w:t>T</w:t>
      </w:r>
      <w:r>
        <w:rPr>
          <w:i/>
        </w:rPr>
        <w:t xml:space="preserve">” </w:t>
      </w:r>
      <w:r>
        <w:t xml:space="preserve">representa a quantidade de testes executados para </w:t>
      </w:r>
      <w:proofErr w:type="gramStart"/>
      <w:r>
        <w:t>os algoritmo</w:t>
      </w:r>
      <w:proofErr w:type="gramEnd"/>
      <w:r>
        <w:t>, “</w:t>
      </w:r>
      <w:r w:rsidRPr="00F63422">
        <w:rPr>
          <w:i/>
        </w:rPr>
        <w:t>P</w:t>
      </w:r>
      <w:r>
        <w:rPr>
          <w:i/>
        </w:rPr>
        <w:t xml:space="preserve">” </w:t>
      </w:r>
      <w:r>
        <w:t>representa a quantidade de testes que obtiveram resultado positivo esperado, “N” a quantidade de testes que obtiveram resultado negativo esperado, “FP” a quantidade de testes que obtiveram valores falso-positivo (i.e., ao invés de retornar um valor negativo, retornou um valor positivo), “FN” a quantidade de testes que obtiveram valores falso-negativo</w:t>
      </w:r>
      <w:r w:rsidR="00DE4DD7">
        <w:t xml:space="preserve"> </w:t>
      </w:r>
      <w:r w:rsidR="003934C9">
        <w:t>(i.e., ao invés de retornar um valor positivo, retornou um valor negativo)</w:t>
      </w:r>
      <w:r>
        <w:t xml:space="preserve"> e a coluna “Falhou” que representa os testes no qual ocorreram erros durante sua execução.</w:t>
      </w:r>
    </w:p>
    <w:p w:rsidR="007C64D0" w:rsidRDefault="00875305" w:rsidP="00875305">
      <w:pPr>
        <w:pStyle w:val="Ttulo2"/>
      </w:pPr>
      <w:r>
        <w:t>6.3 CONSIDERAÇÕES</w:t>
      </w:r>
    </w:p>
    <w:p w:rsidR="00F232F4" w:rsidRPr="00F232F4" w:rsidRDefault="00F232F4" w:rsidP="00F232F4">
      <w:r w:rsidRPr="00F232F4">
        <w:t xml:space="preserve">Para as técnicas </w:t>
      </w:r>
      <w:r w:rsidRPr="00F232F4">
        <w:rPr>
          <w:i/>
        </w:rPr>
        <w:t xml:space="preserve">Rate </w:t>
      </w:r>
      <w:proofErr w:type="spellStart"/>
      <w:r w:rsidRPr="00F232F4">
        <w:rPr>
          <w:i/>
        </w:rPr>
        <w:t>Monotonic</w:t>
      </w:r>
      <w:proofErr w:type="spellEnd"/>
      <w:r w:rsidRPr="00F232F4">
        <w:rPr>
          <w:i/>
        </w:rPr>
        <w:t xml:space="preserve">, Deadline </w:t>
      </w:r>
      <w:proofErr w:type="spellStart"/>
      <w:r w:rsidRPr="00F232F4">
        <w:rPr>
          <w:i/>
        </w:rPr>
        <w:t>Monotonic</w:t>
      </w:r>
      <w:proofErr w:type="spellEnd"/>
      <w:r w:rsidRPr="00F232F4">
        <w:rPr>
          <w:i/>
        </w:rPr>
        <w:t xml:space="preserve">, </w:t>
      </w:r>
      <w:proofErr w:type="spellStart"/>
      <w:r w:rsidRPr="00F232F4">
        <w:rPr>
          <w:i/>
        </w:rPr>
        <w:t>Earliest</w:t>
      </w:r>
      <w:proofErr w:type="spellEnd"/>
      <w:r w:rsidRPr="00F232F4">
        <w:rPr>
          <w:i/>
        </w:rPr>
        <w:t xml:space="preserve"> Deadline </w:t>
      </w:r>
      <w:proofErr w:type="spellStart"/>
      <w:r w:rsidRPr="00F232F4">
        <w:rPr>
          <w:i/>
        </w:rPr>
        <w:t>First</w:t>
      </w:r>
      <w:proofErr w:type="spellEnd"/>
      <w:r w:rsidRPr="00F232F4">
        <w:rPr>
          <w:i/>
        </w:rPr>
        <w:t xml:space="preserve"> </w:t>
      </w:r>
      <w:r w:rsidRPr="00F232F4">
        <w:t xml:space="preserve">(somente com tarefas periódicas) os resultados gerados pelas duas ferramentas </w:t>
      </w:r>
      <w:r>
        <w:t>foram totalmente</w:t>
      </w:r>
      <w:r w:rsidRPr="00F232F4">
        <w:t xml:space="preserve"> semelhantes</w:t>
      </w:r>
      <w:r>
        <w:t>, no entanto, para a execução das técnicas</w:t>
      </w:r>
      <w:r w:rsidRPr="00F232F4">
        <w:t xml:space="preserve"> </w:t>
      </w:r>
      <w:proofErr w:type="gramStart"/>
      <w:r w:rsidRPr="00F232F4">
        <w:rPr>
          <w:i/>
        </w:rPr>
        <w:t>Round</w:t>
      </w:r>
      <w:proofErr w:type="gramEnd"/>
      <w:r w:rsidRPr="00F232F4">
        <w:rPr>
          <w:i/>
        </w:rPr>
        <w:t xml:space="preserve"> Robin</w:t>
      </w:r>
      <w:r>
        <w:t xml:space="preserve"> e </w:t>
      </w:r>
      <w:proofErr w:type="spellStart"/>
      <w:r w:rsidRPr="00F232F4">
        <w:rPr>
          <w:i/>
        </w:rPr>
        <w:t>Least</w:t>
      </w:r>
      <w:proofErr w:type="spellEnd"/>
      <w:r w:rsidRPr="00F232F4">
        <w:rPr>
          <w:i/>
        </w:rPr>
        <w:t xml:space="preserve"> </w:t>
      </w:r>
      <w:proofErr w:type="spellStart"/>
      <w:r w:rsidRPr="00F232F4">
        <w:rPr>
          <w:i/>
        </w:rPr>
        <w:t>Laxity</w:t>
      </w:r>
      <w:proofErr w:type="spellEnd"/>
      <w:r>
        <w:t xml:space="preserve"> alguns pontos foram destacados.</w:t>
      </w:r>
    </w:p>
    <w:p w:rsidR="00875305" w:rsidRDefault="00875305" w:rsidP="00875305">
      <w:r>
        <w:t xml:space="preserve">Durante a execução dos testes da técnica </w:t>
      </w:r>
      <w:proofErr w:type="gramStart"/>
      <w:r w:rsidRPr="00875305">
        <w:rPr>
          <w:i/>
        </w:rPr>
        <w:t>Round</w:t>
      </w:r>
      <w:proofErr w:type="gramEnd"/>
      <w:r w:rsidRPr="00875305">
        <w:rPr>
          <w:i/>
        </w:rPr>
        <w:t xml:space="preserve"> Robin</w:t>
      </w:r>
      <w:r>
        <w:t xml:space="preserve"> com a ferramenta </w:t>
      </w:r>
      <w:r w:rsidRPr="00875305">
        <w:rPr>
          <w:i/>
        </w:rPr>
        <w:t>Cheddar</w:t>
      </w:r>
      <w:r>
        <w:t>, percebeu-se que quando existe um número de tarefas maior que 2 e todas as tarefas iniciam no instante de tempo 0 com a mesma prioridade, a ferramenta atribui a maior prioridade à segunda tarefa, em seguida à terceira, e assim sucessivamente. Deixando a primeira tarefa com menor prioridade (i.e., a última a ser executada).</w:t>
      </w:r>
    </w:p>
    <w:p w:rsidR="00961421" w:rsidRPr="00961421" w:rsidRDefault="00961421" w:rsidP="00875305">
      <w:r>
        <w:t xml:space="preserve">Para a execução </w:t>
      </w:r>
      <w:proofErr w:type="gramStart"/>
      <w:r>
        <w:t>do testes</w:t>
      </w:r>
      <w:proofErr w:type="gramEnd"/>
      <w:r>
        <w:t xml:space="preserve"> utilizando a técnica </w:t>
      </w:r>
      <w:proofErr w:type="spellStart"/>
      <w:r w:rsidRPr="00961421">
        <w:rPr>
          <w:i/>
        </w:rPr>
        <w:t>Least</w:t>
      </w:r>
      <w:proofErr w:type="spellEnd"/>
      <w:r w:rsidRPr="00961421">
        <w:rPr>
          <w:i/>
        </w:rPr>
        <w:t xml:space="preserve"> </w:t>
      </w:r>
      <w:proofErr w:type="spellStart"/>
      <w:r w:rsidRPr="00961421">
        <w:rPr>
          <w:i/>
        </w:rPr>
        <w:t>Laxity</w:t>
      </w:r>
      <w:proofErr w:type="spellEnd"/>
      <w:r>
        <w:t xml:space="preserve">, percebeu-se que para a ferramenta </w:t>
      </w:r>
      <w:r w:rsidRPr="00961421">
        <w:rPr>
          <w:i/>
        </w:rPr>
        <w:t>Cheddar</w:t>
      </w:r>
      <w:r>
        <w:rPr>
          <w:i/>
        </w:rPr>
        <w:t xml:space="preserve"> </w:t>
      </w:r>
      <w:r>
        <w:t xml:space="preserve">é utilizado sempre um </w:t>
      </w:r>
      <w:r w:rsidRPr="00961421">
        <w:rPr>
          <w:i/>
        </w:rPr>
        <w:t xml:space="preserve">Slot </w:t>
      </w:r>
      <w:proofErr w:type="spellStart"/>
      <w:r w:rsidRPr="00961421">
        <w:rPr>
          <w:i/>
        </w:rPr>
        <w:t>Size</w:t>
      </w:r>
      <w:proofErr w:type="spellEnd"/>
      <w:r>
        <w:t xml:space="preserve"> igual a 1</w:t>
      </w:r>
      <w:r w:rsidR="00770719">
        <w:t>,</w:t>
      </w:r>
      <w:r>
        <w:t xml:space="preserve"> diferente da aplicação </w:t>
      </w:r>
      <w:proofErr w:type="spellStart"/>
      <w:r w:rsidRPr="00961421">
        <w:rPr>
          <w:i/>
        </w:rPr>
        <w:t>Escalonator</w:t>
      </w:r>
      <w:proofErr w:type="spellEnd"/>
      <w:r>
        <w:rPr>
          <w:i/>
        </w:rPr>
        <w:t xml:space="preserve"> </w:t>
      </w:r>
      <w:r>
        <w:t xml:space="preserve">que permite ao usuário informar o valor de </w:t>
      </w:r>
      <w:r w:rsidRPr="00961421">
        <w:rPr>
          <w:i/>
        </w:rPr>
        <w:t xml:space="preserve">Slot </w:t>
      </w:r>
      <w:proofErr w:type="spellStart"/>
      <w:r w:rsidRPr="00961421">
        <w:rPr>
          <w:i/>
        </w:rPr>
        <w:t>Size</w:t>
      </w:r>
      <w:proofErr w:type="spellEnd"/>
      <w:r>
        <w:t xml:space="preserve"> desejado. Outro ponto de destaque com relação ao </w:t>
      </w:r>
      <w:r w:rsidRPr="00961421">
        <w:rPr>
          <w:i/>
        </w:rPr>
        <w:t>Cheddar</w:t>
      </w:r>
      <w:r>
        <w:rPr>
          <w:i/>
        </w:rPr>
        <w:t>,</w:t>
      </w:r>
      <w:r>
        <w:t xml:space="preserve"> é que durante a execução do processamento, caso haja tarefas com o mesmo valor de </w:t>
      </w:r>
      <w:proofErr w:type="spellStart"/>
      <w:r w:rsidRPr="00961421">
        <w:rPr>
          <w:i/>
        </w:rPr>
        <w:t>laxity</w:t>
      </w:r>
      <w:proofErr w:type="spellEnd"/>
      <w:r>
        <w:t xml:space="preserve"> calculado, não é dada a prioridade para a tarefa que já estava em execução (i.e., trazendo para um exemplo real, haveria uma pequena perda de tempo para chaveamento das tarefas pelo processador).</w:t>
      </w:r>
      <w:r w:rsidR="00BC054A">
        <w:t xml:space="preserve"> Isso não é caracterizado erro, no entanto, pode causar pequenas modificações no resultado final se comparado com resultados que utilizem outro critério.</w:t>
      </w:r>
    </w:p>
    <w:p w:rsidR="007C64D0" w:rsidRDefault="007C64D0" w:rsidP="007C64D0">
      <w:pPr>
        <w:ind w:firstLine="0"/>
      </w:pPr>
    </w:p>
    <w:p w:rsidR="00E82F88" w:rsidRPr="00A542CF" w:rsidRDefault="00E82F88" w:rsidP="00E82F88">
      <w:pPr>
        <w:ind w:firstLine="0"/>
      </w:pPr>
      <w:r>
        <w:tab/>
      </w:r>
    </w:p>
    <w:p w:rsidR="00700A09" w:rsidRPr="00A542CF" w:rsidRDefault="00700A09" w:rsidP="00283C45">
      <w:pPr>
        <w:pStyle w:val="Ttulo1"/>
      </w:pPr>
    </w:p>
    <w:p w:rsidR="00700A09" w:rsidRPr="00A542CF" w:rsidRDefault="00700A09" w:rsidP="00283C45">
      <w:pPr>
        <w:pStyle w:val="Ttulo1"/>
      </w:pPr>
    </w:p>
    <w:p w:rsidR="00700A09" w:rsidRPr="00A542CF" w:rsidRDefault="00700A09" w:rsidP="00283C45">
      <w:pPr>
        <w:pStyle w:val="Ttulo1"/>
      </w:pPr>
    </w:p>
    <w:p w:rsidR="00700A09" w:rsidRPr="00A542CF" w:rsidRDefault="00700A09" w:rsidP="00283C45">
      <w:pPr>
        <w:pStyle w:val="Ttulo1"/>
      </w:pPr>
    </w:p>
    <w:p w:rsidR="00700A09" w:rsidRPr="00A542CF" w:rsidRDefault="00700A09" w:rsidP="00283C45">
      <w:pPr>
        <w:pStyle w:val="Ttulo1"/>
      </w:pPr>
    </w:p>
    <w:p w:rsidR="00700A09" w:rsidRPr="00A542CF" w:rsidRDefault="00700A09" w:rsidP="00283C45">
      <w:pPr>
        <w:pStyle w:val="Ttulo1"/>
      </w:pPr>
    </w:p>
    <w:p w:rsidR="00700A09" w:rsidRPr="00A542CF" w:rsidRDefault="00700A09" w:rsidP="00283C45">
      <w:pPr>
        <w:pStyle w:val="Ttulo1"/>
      </w:pPr>
    </w:p>
    <w:p w:rsidR="00700A09" w:rsidRPr="00A542CF" w:rsidRDefault="00700A09" w:rsidP="00283C45">
      <w:pPr>
        <w:pStyle w:val="Ttulo1"/>
      </w:pPr>
    </w:p>
    <w:p w:rsidR="00700A09" w:rsidRPr="00A542CF" w:rsidRDefault="00700A09" w:rsidP="00283C45">
      <w:pPr>
        <w:pStyle w:val="Ttulo1"/>
      </w:pPr>
    </w:p>
    <w:p w:rsidR="00700A09" w:rsidRPr="00A542CF" w:rsidRDefault="00700A09" w:rsidP="00283C45">
      <w:pPr>
        <w:pStyle w:val="Ttulo1"/>
      </w:pPr>
    </w:p>
    <w:p w:rsidR="00700A09" w:rsidRPr="00A542CF" w:rsidRDefault="00700A09" w:rsidP="00283C45">
      <w:pPr>
        <w:pStyle w:val="Ttulo1"/>
      </w:pPr>
    </w:p>
    <w:p w:rsidR="00700A09" w:rsidRPr="00A542CF" w:rsidRDefault="00700A09" w:rsidP="00283C45">
      <w:pPr>
        <w:pStyle w:val="Ttulo1"/>
      </w:pPr>
    </w:p>
    <w:p w:rsidR="00700A09" w:rsidRPr="00A542CF" w:rsidRDefault="00700A09" w:rsidP="00283C45">
      <w:pPr>
        <w:pStyle w:val="Ttulo1"/>
      </w:pPr>
    </w:p>
    <w:p w:rsidR="00700A09" w:rsidRPr="00A542CF" w:rsidRDefault="00700A09" w:rsidP="00283C45">
      <w:pPr>
        <w:pStyle w:val="Ttulo1"/>
      </w:pPr>
    </w:p>
    <w:p w:rsidR="00700A09" w:rsidRPr="00A542CF" w:rsidRDefault="00700A09" w:rsidP="00283C45">
      <w:pPr>
        <w:pStyle w:val="Ttulo1"/>
      </w:pPr>
    </w:p>
    <w:p w:rsidR="00700A09" w:rsidRPr="00A542CF" w:rsidRDefault="00700A09" w:rsidP="00283C45">
      <w:pPr>
        <w:pStyle w:val="Ttulo1"/>
      </w:pPr>
    </w:p>
    <w:p w:rsidR="00700A09" w:rsidRPr="00A542CF" w:rsidRDefault="00700A09" w:rsidP="00283C45">
      <w:pPr>
        <w:pStyle w:val="Ttulo1"/>
      </w:pPr>
    </w:p>
    <w:p w:rsidR="00BC5C58" w:rsidRDefault="00BC5C58" w:rsidP="00E53BE7">
      <w:pPr>
        <w:pStyle w:val="Ttulo1"/>
      </w:pPr>
      <w:bookmarkStart w:id="206" w:name="_Toc269678052"/>
      <w:bookmarkStart w:id="207" w:name="_Toc278285975"/>
      <w:bookmarkEnd w:id="203"/>
      <w:bookmarkEnd w:id="204"/>
    </w:p>
    <w:p w:rsidR="00E53BE7" w:rsidRDefault="00E53BE7" w:rsidP="00E53BE7">
      <w:pPr>
        <w:pStyle w:val="Ttulo1"/>
      </w:pPr>
      <w:proofErr w:type="gramStart"/>
      <w:r>
        <w:t>5</w:t>
      </w:r>
      <w:proofErr w:type="gramEnd"/>
      <w:r>
        <w:t xml:space="preserve"> EXPERIMENTOS E RESULTADOS</w:t>
      </w:r>
      <w:bookmarkEnd w:id="206"/>
      <w:bookmarkEnd w:id="207"/>
    </w:p>
    <w:p w:rsidR="00E53BE7" w:rsidRDefault="00E53BE7" w:rsidP="00E53BE7">
      <w:r>
        <w:t xml:space="preserve">Todos os algoritmos apresentados nesse capítulo foram </w:t>
      </w:r>
      <w:proofErr w:type="gramStart"/>
      <w:r>
        <w:t>implementados</w:t>
      </w:r>
      <w:proofErr w:type="gramEnd"/>
      <w:r>
        <w:t xml:space="preserve"> utilizando o programa MATLAB</w:t>
      </w:r>
      <w:r w:rsidRPr="00CC7468">
        <w:rPr>
          <w:vertAlign w:val="superscript"/>
        </w:rPr>
        <w:t>®</w:t>
      </w:r>
      <w:r>
        <w:t>. O principal motivo da utilização da ferramenta MATLAB</w:t>
      </w:r>
      <w:r w:rsidRPr="00104FF2">
        <w:rPr>
          <w:vertAlign w:val="superscript"/>
        </w:rPr>
        <w:t>®</w:t>
      </w:r>
      <w:r>
        <w:t xml:space="preserve"> deve-se ao </w:t>
      </w:r>
      <w:r>
        <w:lastRenderedPageBreak/>
        <w:t xml:space="preserve">fato de, apesar de ser mais lento que </w:t>
      </w:r>
      <w:proofErr w:type="gramStart"/>
      <w:r>
        <w:t>implementações</w:t>
      </w:r>
      <w:proofErr w:type="gramEnd"/>
      <w:r>
        <w:t xml:space="preserve"> em linguagens como C ou C++, facilita o trabalho com imagens dos mais diversos formatos, pois o mesmo faz o </w:t>
      </w:r>
      <w:proofErr w:type="spellStart"/>
      <w:r w:rsidRPr="00104FF2">
        <w:rPr>
          <w:i/>
        </w:rPr>
        <w:t>parser</w:t>
      </w:r>
      <w:proofErr w:type="spellEnd"/>
      <w:r>
        <w:t xml:space="preserve"> dos cabeçalhos automaticamente para o usuário.</w:t>
      </w:r>
    </w:p>
    <w:p w:rsidR="00E53BE7" w:rsidRDefault="00E53BE7" w:rsidP="00E53BE7">
      <w:r>
        <w:t>O MATLAB</w:t>
      </w:r>
      <w:r w:rsidRPr="00104FF2">
        <w:rPr>
          <w:vertAlign w:val="superscript"/>
        </w:rPr>
        <w:t>®</w:t>
      </w:r>
      <w:r>
        <w:rPr>
          <w:vertAlign w:val="superscript"/>
        </w:rPr>
        <w:t xml:space="preserve"> </w:t>
      </w:r>
      <w:r>
        <w:t>(</w:t>
      </w:r>
      <w:r w:rsidRPr="00104FF2">
        <w:rPr>
          <w:i/>
        </w:rPr>
        <w:t xml:space="preserve">Matrix </w:t>
      </w:r>
      <w:proofErr w:type="spellStart"/>
      <w:r w:rsidRPr="00104FF2">
        <w:rPr>
          <w:i/>
        </w:rPr>
        <w:t>Laboratory</w:t>
      </w:r>
      <w:proofErr w:type="spellEnd"/>
      <w:r>
        <w:t>) é uma linguagem de alto nível e ambiente de desenvolvimento interativo de alto desempenho voltado para o cálculo numérico. Ele foi desenvolvido para trabalhar com matriz, o que facilita o desenvolvimento de aplicações que trabalhem com imagens.</w:t>
      </w:r>
    </w:p>
    <w:p w:rsidR="00E53BE7" w:rsidRDefault="00E53BE7" w:rsidP="00E53BE7">
      <w:r>
        <w:t>Os experiment</w:t>
      </w:r>
      <w:r w:rsidR="00665FBA">
        <w:t xml:space="preserve">os a seguir foram divididos em </w:t>
      </w:r>
      <w:proofErr w:type="gramStart"/>
      <w:r w:rsidR="00665FBA">
        <w:t>3</w:t>
      </w:r>
      <w:proofErr w:type="gramEnd"/>
      <w:r>
        <w:t xml:space="preserve"> grupos. No primeiro grupo de experimentos, foram geradas 50 mensagens randômicas de tamanho variável entre 9000 e 10000 caracteres para serem </w:t>
      </w:r>
      <w:proofErr w:type="spellStart"/>
      <w:r>
        <w:t>encriptadas</w:t>
      </w:r>
      <w:proofErr w:type="spellEnd"/>
      <w:r>
        <w:t xml:space="preserve">, com valores entre </w:t>
      </w:r>
      <w:proofErr w:type="gramStart"/>
      <w:r>
        <w:t>0</w:t>
      </w:r>
      <w:proofErr w:type="gramEnd"/>
      <w:r>
        <w:t xml:space="preserve"> e 255. No segundo grupo de experimentos, foi utilizado um texto real, o texto Gênesis da Bíblia Cristã. O texto possui 187071 caracteres, entre o ASCII-10 e ASCII-252.</w:t>
      </w:r>
      <w:r w:rsidRPr="00E53BE7">
        <w:rPr>
          <w:color w:val="FF0000"/>
        </w:rPr>
        <w:t xml:space="preserve"> </w:t>
      </w:r>
      <w:r w:rsidR="0085368A" w:rsidRPr="0085368A">
        <w:t>Serão comparados valores de tempo de encriptaç</w:t>
      </w:r>
      <w:r w:rsidR="008B4E7E">
        <w:t xml:space="preserve">ão </w:t>
      </w:r>
      <w:r w:rsidR="0085368A" w:rsidRPr="0085368A">
        <w:t xml:space="preserve">e entropia, entre o algoritmo original e o </w:t>
      </w:r>
      <w:r w:rsidR="0085368A">
        <w:t xml:space="preserve">algoritmo </w:t>
      </w:r>
      <w:proofErr w:type="gramStart"/>
      <w:r w:rsidR="0085368A" w:rsidRPr="0085368A">
        <w:t>otimizado</w:t>
      </w:r>
      <w:proofErr w:type="gramEnd"/>
      <w:r w:rsidR="0085368A" w:rsidRPr="0085368A">
        <w:t>.</w:t>
      </w:r>
      <w:r w:rsidR="0085368A">
        <w:t xml:space="preserve"> Os valores de tamanho de mensagem </w:t>
      </w:r>
      <w:proofErr w:type="spellStart"/>
      <w:r w:rsidR="0085368A">
        <w:t>encriptada</w:t>
      </w:r>
      <w:proofErr w:type="spellEnd"/>
      <w:r w:rsidR="0085368A">
        <w:t xml:space="preserve"> não ser</w:t>
      </w:r>
      <w:r w:rsidR="004F070F">
        <w:t xml:space="preserve">ão comparados, pois o algoritmo </w:t>
      </w:r>
      <w:proofErr w:type="gramStart"/>
      <w:r w:rsidR="004F070F">
        <w:t>otimizado</w:t>
      </w:r>
      <w:proofErr w:type="gramEnd"/>
      <w:r w:rsidR="004F070F">
        <w:t xml:space="preserve"> não muda a estrutura do arquivo </w:t>
      </w:r>
      <w:proofErr w:type="spellStart"/>
      <w:r w:rsidR="004F070F">
        <w:t>encriptado</w:t>
      </w:r>
      <w:proofErr w:type="spellEnd"/>
      <w:r w:rsidR="004F070F">
        <w:t xml:space="preserve">, mas a forma de </w:t>
      </w:r>
      <w:proofErr w:type="spellStart"/>
      <w:r w:rsidR="004F070F">
        <w:t>encriptá-los</w:t>
      </w:r>
      <w:proofErr w:type="spellEnd"/>
      <w:r w:rsidR="004F070F">
        <w:t>.</w:t>
      </w:r>
      <w:r w:rsidR="00665FBA">
        <w:t xml:space="preserve"> O terceiro grupo de experimentos foi comparado os resultados do algoritmo original, do algoritmo </w:t>
      </w:r>
      <w:proofErr w:type="gramStart"/>
      <w:r w:rsidR="00665FBA">
        <w:t>otimizado</w:t>
      </w:r>
      <w:proofErr w:type="gramEnd"/>
      <w:r w:rsidR="00665FBA">
        <w:t>, AES e RSA na encriptação do Gênesis da Bíblia Cristã.</w:t>
      </w:r>
    </w:p>
    <w:p w:rsidR="00E53BE7" w:rsidRDefault="00E53BE7" w:rsidP="00E53BE7">
      <w:r>
        <w:t>No primeiro e segundo grupo de experimento</w:t>
      </w:r>
      <w:r w:rsidR="00665FBA">
        <w:t>s</w:t>
      </w:r>
      <w:r>
        <w:t xml:space="preserve"> foram utilizadas 10 imagens de um banco de imagem pú</w:t>
      </w:r>
      <w:r w:rsidR="00665FBA">
        <w:t>blico (</w:t>
      </w:r>
      <w:r>
        <w:t>anexo B</w:t>
      </w:r>
      <w:r w:rsidR="00665FBA">
        <w:t>)</w:t>
      </w:r>
      <w:r>
        <w:t>. Para os testes foi utilizado um computador com Intel</w:t>
      </w:r>
      <w:r w:rsidRPr="000829E0">
        <w:rPr>
          <w:vertAlign w:val="superscript"/>
        </w:rPr>
        <w:t xml:space="preserve">® </w:t>
      </w:r>
      <w:r>
        <w:t xml:space="preserve">Core </w:t>
      </w:r>
      <w:proofErr w:type="gramStart"/>
      <w:r>
        <w:t>2</w:t>
      </w:r>
      <w:proofErr w:type="gramEnd"/>
      <w:r>
        <w:t xml:space="preserve"> Duo 2.20 GHz e 4GB de memória RAM, Windows 7 Home Premium 32 bits.</w:t>
      </w:r>
      <w:r w:rsidR="00665FBA">
        <w:t xml:space="preserve"> </w:t>
      </w:r>
      <w:r>
        <w:t xml:space="preserve">As especificações das imagens podem ser vistas na </w:t>
      </w:r>
      <w:r w:rsidR="00E63546">
        <w:fldChar w:fldCharType="begin"/>
      </w:r>
      <w:r>
        <w:instrText xml:space="preserve"> REF _Ref269115594 \h </w:instrText>
      </w:r>
      <w:r w:rsidR="00E63546">
        <w:fldChar w:fldCharType="separate"/>
      </w:r>
      <w:r w:rsidR="00BD7594">
        <w:t xml:space="preserve">Tabela </w:t>
      </w:r>
      <w:r w:rsidR="00BD7594">
        <w:rPr>
          <w:noProof/>
        </w:rPr>
        <w:t>4</w:t>
      </w:r>
      <w:r w:rsidR="00E63546">
        <w:fldChar w:fldCharType="end"/>
      </w:r>
      <w:r>
        <w:t>.</w:t>
      </w:r>
    </w:p>
    <w:tbl>
      <w:tblPr>
        <w:tblStyle w:val="Tabelacomgrade"/>
        <w:tblW w:w="0" w:type="auto"/>
        <w:tblLook w:val="04A0" w:firstRow="1" w:lastRow="0" w:firstColumn="1" w:lastColumn="0" w:noHBand="0" w:noVBand="1"/>
      </w:tblPr>
      <w:tblGrid>
        <w:gridCol w:w="3070"/>
        <w:gridCol w:w="3070"/>
        <w:gridCol w:w="3071"/>
      </w:tblGrid>
      <w:tr w:rsidR="00E53BE7" w:rsidTr="00E53BE7">
        <w:tc>
          <w:tcPr>
            <w:tcW w:w="3070" w:type="dxa"/>
          </w:tcPr>
          <w:p w:rsidR="00E53BE7" w:rsidRDefault="00E53BE7" w:rsidP="0085368A">
            <w:pPr>
              <w:spacing w:line="240" w:lineRule="auto"/>
              <w:ind w:firstLine="0"/>
              <w:jc w:val="center"/>
            </w:pPr>
            <w:r>
              <w:t>Imagem-chave (formato)</w:t>
            </w:r>
          </w:p>
        </w:tc>
        <w:tc>
          <w:tcPr>
            <w:tcW w:w="3070" w:type="dxa"/>
          </w:tcPr>
          <w:p w:rsidR="00E53BE7" w:rsidRDefault="00E53BE7" w:rsidP="0085368A">
            <w:pPr>
              <w:spacing w:line="240" w:lineRule="auto"/>
              <w:ind w:firstLine="0"/>
              <w:jc w:val="center"/>
            </w:pPr>
            <w:r>
              <w:t>Dimensões (</w:t>
            </w:r>
            <w:r w:rsidRPr="00D55C52">
              <w:rPr>
                <w:i/>
              </w:rPr>
              <w:t>pixels</w:t>
            </w:r>
            <w:r>
              <w:t>)</w:t>
            </w:r>
          </w:p>
        </w:tc>
        <w:tc>
          <w:tcPr>
            <w:tcW w:w="3071" w:type="dxa"/>
          </w:tcPr>
          <w:p w:rsidR="00E53BE7" w:rsidRDefault="00E53BE7" w:rsidP="0085368A">
            <w:pPr>
              <w:spacing w:line="240" w:lineRule="auto"/>
              <w:ind w:firstLine="0"/>
              <w:jc w:val="center"/>
            </w:pPr>
            <w:r>
              <w:t>Tamanho (</w:t>
            </w:r>
            <w:r w:rsidRPr="00477C24">
              <w:rPr>
                <w:i/>
              </w:rPr>
              <w:t>bytes</w:t>
            </w:r>
            <w:r>
              <w:t>)</w:t>
            </w:r>
          </w:p>
        </w:tc>
      </w:tr>
      <w:tr w:rsidR="00E53BE7" w:rsidTr="00E53BE7">
        <w:tc>
          <w:tcPr>
            <w:tcW w:w="3070" w:type="dxa"/>
          </w:tcPr>
          <w:p w:rsidR="00E53BE7" w:rsidRDefault="00E53BE7" w:rsidP="0085368A">
            <w:pPr>
              <w:spacing w:line="240" w:lineRule="auto"/>
              <w:ind w:firstLine="0"/>
              <w:jc w:val="center"/>
            </w:pPr>
            <w:r>
              <w:t>Primeira (</w:t>
            </w:r>
            <w:proofErr w:type="spellStart"/>
            <w:proofErr w:type="gramStart"/>
            <w:r>
              <w:t>aerial.</w:t>
            </w:r>
            <w:proofErr w:type="gramEnd"/>
            <w:r>
              <w:t>pgm</w:t>
            </w:r>
            <w:proofErr w:type="spellEnd"/>
            <w:r>
              <w:t>)</w:t>
            </w:r>
          </w:p>
        </w:tc>
        <w:tc>
          <w:tcPr>
            <w:tcW w:w="3070" w:type="dxa"/>
          </w:tcPr>
          <w:p w:rsidR="00E53BE7" w:rsidRDefault="00E53BE7" w:rsidP="0085368A">
            <w:pPr>
              <w:spacing w:line="240" w:lineRule="auto"/>
              <w:ind w:firstLine="0"/>
              <w:jc w:val="center"/>
            </w:pPr>
            <w:r>
              <w:t>512x512</w:t>
            </w:r>
          </w:p>
        </w:tc>
        <w:tc>
          <w:tcPr>
            <w:tcW w:w="3071" w:type="dxa"/>
          </w:tcPr>
          <w:p w:rsidR="00E53BE7" w:rsidRDefault="00E53BE7" w:rsidP="0085368A">
            <w:pPr>
              <w:spacing w:line="240" w:lineRule="auto"/>
              <w:ind w:firstLine="0"/>
              <w:jc w:val="center"/>
            </w:pPr>
            <w:proofErr w:type="gramStart"/>
            <w:r>
              <w:t>257K</w:t>
            </w:r>
            <w:proofErr w:type="gramEnd"/>
          </w:p>
        </w:tc>
      </w:tr>
      <w:tr w:rsidR="00E53BE7" w:rsidTr="00E53BE7">
        <w:tc>
          <w:tcPr>
            <w:tcW w:w="3070" w:type="dxa"/>
          </w:tcPr>
          <w:p w:rsidR="00E53BE7" w:rsidRDefault="00E53BE7" w:rsidP="0085368A">
            <w:pPr>
              <w:spacing w:line="240" w:lineRule="auto"/>
              <w:ind w:firstLine="0"/>
              <w:jc w:val="center"/>
            </w:pPr>
            <w:r>
              <w:t>Segunda (</w:t>
            </w:r>
            <w:proofErr w:type="spellStart"/>
            <w:proofErr w:type="gramStart"/>
            <w:r>
              <w:t>boats.</w:t>
            </w:r>
            <w:proofErr w:type="gramEnd"/>
            <w:r>
              <w:t>pgm</w:t>
            </w:r>
            <w:proofErr w:type="spellEnd"/>
            <w:r>
              <w:t>)</w:t>
            </w:r>
          </w:p>
        </w:tc>
        <w:tc>
          <w:tcPr>
            <w:tcW w:w="3070" w:type="dxa"/>
          </w:tcPr>
          <w:p w:rsidR="00E53BE7" w:rsidRDefault="00E53BE7" w:rsidP="0085368A">
            <w:pPr>
              <w:spacing w:line="240" w:lineRule="auto"/>
              <w:ind w:firstLine="0"/>
              <w:jc w:val="center"/>
            </w:pPr>
            <w:r>
              <w:t>576x720</w:t>
            </w:r>
          </w:p>
        </w:tc>
        <w:tc>
          <w:tcPr>
            <w:tcW w:w="3071" w:type="dxa"/>
          </w:tcPr>
          <w:p w:rsidR="00E53BE7" w:rsidRDefault="00E53BE7" w:rsidP="0085368A">
            <w:pPr>
              <w:spacing w:line="240" w:lineRule="auto"/>
              <w:ind w:firstLine="0"/>
              <w:jc w:val="center"/>
            </w:pPr>
            <w:proofErr w:type="gramStart"/>
            <w:r>
              <w:t>406K</w:t>
            </w:r>
            <w:proofErr w:type="gramEnd"/>
          </w:p>
        </w:tc>
      </w:tr>
      <w:tr w:rsidR="00E53BE7" w:rsidTr="00E53BE7">
        <w:tc>
          <w:tcPr>
            <w:tcW w:w="3070" w:type="dxa"/>
          </w:tcPr>
          <w:p w:rsidR="00E53BE7" w:rsidRDefault="00E53BE7" w:rsidP="0085368A">
            <w:pPr>
              <w:spacing w:line="240" w:lineRule="auto"/>
              <w:ind w:firstLine="0"/>
              <w:jc w:val="center"/>
            </w:pPr>
            <w:r>
              <w:t>Terceira (</w:t>
            </w:r>
            <w:proofErr w:type="spellStart"/>
            <w:proofErr w:type="gramStart"/>
            <w:r>
              <w:t>bridge.</w:t>
            </w:r>
            <w:proofErr w:type="gramEnd"/>
            <w:r>
              <w:t>pgm</w:t>
            </w:r>
            <w:proofErr w:type="spellEnd"/>
            <w:r>
              <w:t>)</w:t>
            </w:r>
          </w:p>
        </w:tc>
        <w:tc>
          <w:tcPr>
            <w:tcW w:w="3070" w:type="dxa"/>
          </w:tcPr>
          <w:p w:rsidR="00E53BE7" w:rsidRDefault="00E53BE7" w:rsidP="0085368A">
            <w:pPr>
              <w:spacing w:line="240" w:lineRule="auto"/>
              <w:ind w:firstLine="0"/>
              <w:jc w:val="center"/>
            </w:pPr>
            <w:r>
              <w:t>512x512</w:t>
            </w:r>
          </w:p>
        </w:tc>
        <w:tc>
          <w:tcPr>
            <w:tcW w:w="3071" w:type="dxa"/>
          </w:tcPr>
          <w:p w:rsidR="00E53BE7" w:rsidRDefault="00E53BE7" w:rsidP="0085368A">
            <w:pPr>
              <w:spacing w:line="240" w:lineRule="auto"/>
              <w:ind w:firstLine="0"/>
              <w:jc w:val="center"/>
            </w:pPr>
            <w:proofErr w:type="gramStart"/>
            <w:r>
              <w:t>257K</w:t>
            </w:r>
            <w:proofErr w:type="gramEnd"/>
          </w:p>
        </w:tc>
      </w:tr>
      <w:tr w:rsidR="00E53BE7" w:rsidTr="00E53BE7">
        <w:tc>
          <w:tcPr>
            <w:tcW w:w="3070" w:type="dxa"/>
          </w:tcPr>
          <w:p w:rsidR="00E53BE7" w:rsidRDefault="00E53BE7" w:rsidP="0085368A">
            <w:pPr>
              <w:spacing w:line="240" w:lineRule="auto"/>
              <w:ind w:firstLine="0"/>
              <w:jc w:val="center"/>
            </w:pPr>
            <w:r>
              <w:t>Quarta (</w:t>
            </w:r>
            <w:proofErr w:type="gramStart"/>
            <w:r>
              <w:t>D108.</w:t>
            </w:r>
            <w:proofErr w:type="gramEnd"/>
            <w:r>
              <w:t>pgm)</w:t>
            </w:r>
          </w:p>
        </w:tc>
        <w:tc>
          <w:tcPr>
            <w:tcW w:w="3070" w:type="dxa"/>
          </w:tcPr>
          <w:p w:rsidR="00E53BE7" w:rsidRDefault="00E53BE7" w:rsidP="0085368A">
            <w:pPr>
              <w:spacing w:line="240" w:lineRule="auto"/>
              <w:ind w:firstLine="0"/>
              <w:jc w:val="center"/>
            </w:pPr>
            <w:r>
              <w:t>640x640</w:t>
            </w:r>
          </w:p>
        </w:tc>
        <w:tc>
          <w:tcPr>
            <w:tcW w:w="3071" w:type="dxa"/>
          </w:tcPr>
          <w:p w:rsidR="00E53BE7" w:rsidRDefault="00E53BE7" w:rsidP="0085368A">
            <w:pPr>
              <w:spacing w:line="240" w:lineRule="auto"/>
              <w:ind w:firstLine="0"/>
              <w:jc w:val="center"/>
            </w:pPr>
            <w:proofErr w:type="gramStart"/>
            <w:r>
              <w:t>401K</w:t>
            </w:r>
            <w:proofErr w:type="gramEnd"/>
          </w:p>
        </w:tc>
      </w:tr>
      <w:tr w:rsidR="00E53BE7" w:rsidTr="00E53BE7">
        <w:tc>
          <w:tcPr>
            <w:tcW w:w="3070" w:type="dxa"/>
          </w:tcPr>
          <w:p w:rsidR="00E53BE7" w:rsidRDefault="00E53BE7" w:rsidP="0085368A">
            <w:pPr>
              <w:spacing w:line="240" w:lineRule="auto"/>
              <w:ind w:firstLine="0"/>
              <w:jc w:val="center"/>
            </w:pPr>
            <w:r>
              <w:t>Quinta (</w:t>
            </w:r>
            <w:proofErr w:type="gramStart"/>
            <w:r>
              <w:t>f16.</w:t>
            </w:r>
            <w:proofErr w:type="gramEnd"/>
            <w:r>
              <w:t>pgm)</w:t>
            </w:r>
          </w:p>
        </w:tc>
        <w:tc>
          <w:tcPr>
            <w:tcW w:w="3070" w:type="dxa"/>
          </w:tcPr>
          <w:p w:rsidR="00E53BE7" w:rsidRDefault="00E53BE7" w:rsidP="0085368A">
            <w:pPr>
              <w:spacing w:line="240" w:lineRule="auto"/>
              <w:ind w:firstLine="0"/>
              <w:jc w:val="center"/>
            </w:pPr>
            <w:r>
              <w:t>512x512</w:t>
            </w:r>
          </w:p>
        </w:tc>
        <w:tc>
          <w:tcPr>
            <w:tcW w:w="3071" w:type="dxa"/>
          </w:tcPr>
          <w:p w:rsidR="00E53BE7" w:rsidRDefault="00E53BE7" w:rsidP="0085368A">
            <w:pPr>
              <w:spacing w:line="240" w:lineRule="auto"/>
              <w:ind w:firstLine="0"/>
              <w:jc w:val="center"/>
            </w:pPr>
            <w:proofErr w:type="gramStart"/>
            <w:r>
              <w:t>257K</w:t>
            </w:r>
            <w:proofErr w:type="gramEnd"/>
          </w:p>
        </w:tc>
      </w:tr>
      <w:tr w:rsidR="00E53BE7" w:rsidTr="00E53BE7">
        <w:tc>
          <w:tcPr>
            <w:tcW w:w="3070" w:type="dxa"/>
          </w:tcPr>
          <w:p w:rsidR="00E53BE7" w:rsidRDefault="00E53BE7" w:rsidP="0085368A">
            <w:pPr>
              <w:spacing w:line="240" w:lineRule="auto"/>
              <w:ind w:firstLine="0"/>
              <w:jc w:val="center"/>
            </w:pPr>
            <w:r>
              <w:t>Sexta (</w:t>
            </w:r>
            <w:proofErr w:type="spellStart"/>
            <w:proofErr w:type="gramStart"/>
            <w:r>
              <w:t>girl.</w:t>
            </w:r>
            <w:proofErr w:type="gramEnd"/>
            <w:r>
              <w:t>pgm</w:t>
            </w:r>
            <w:proofErr w:type="spellEnd"/>
            <w:r>
              <w:t>)</w:t>
            </w:r>
          </w:p>
        </w:tc>
        <w:tc>
          <w:tcPr>
            <w:tcW w:w="3070" w:type="dxa"/>
          </w:tcPr>
          <w:p w:rsidR="00E53BE7" w:rsidRDefault="00E53BE7" w:rsidP="0085368A">
            <w:pPr>
              <w:spacing w:line="240" w:lineRule="auto"/>
              <w:ind w:firstLine="0"/>
              <w:jc w:val="center"/>
            </w:pPr>
            <w:r>
              <w:t>576x720</w:t>
            </w:r>
          </w:p>
        </w:tc>
        <w:tc>
          <w:tcPr>
            <w:tcW w:w="3071" w:type="dxa"/>
          </w:tcPr>
          <w:p w:rsidR="00E53BE7" w:rsidRDefault="00E53BE7" w:rsidP="0085368A">
            <w:pPr>
              <w:spacing w:line="240" w:lineRule="auto"/>
              <w:ind w:firstLine="0"/>
              <w:jc w:val="center"/>
            </w:pPr>
            <w:proofErr w:type="gramStart"/>
            <w:r>
              <w:t>406K</w:t>
            </w:r>
            <w:proofErr w:type="gramEnd"/>
          </w:p>
        </w:tc>
      </w:tr>
      <w:tr w:rsidR="00E53BE7" w:rsidTr="00E53BE7">
        <w:tc>
          <w:tcPr>
            <w:tcW w:w="3070" w:type="dxa"/>
          </w:tcPr>
          <w:p w:rsidR="00E53BE7" w:rsidRDefault="00E53BE7" w:rsidP="0085368A">
            <w:pPr>
              <w:spacing w:line="240" w:lineRule="auto"/>
              <w:ind w:firstLine="0"/>
              <w:jc w:val="center"/>
            </w:pPr>
            <w:r>
              <w:t>Sétima (Lena.jpg)</w:t>
            </w:r>
          </w:p>
        </w:tc>
        <w:tc>
          <w:tcPr>
            <w:tcW w:w="3070" w:type="dxa"/>
          </w:tcPr>
          <w:p w:rsidR="00E53BE7" w:rsidRDefault="00E53BE7" w:rsidP="0085368A">
            <w:pPr>
              <w:spacing w:line="240" w:lineRule="auto"/>
              <w:ind w:firstLine="0"/>
              <w:jc w:val="center"/>
            </w:pPr>
            <w:r>
              <w:t>512x512</w:t>
            </w:r>
          </w:p>
        </w:tc>
        <w:tc>
          <w:tcPr>
            <w:tcW w:w="3071" w:type="dxa"/>
          </w:tcPr>
          <w:p w:rsidR="00E53BE7" w:rsidRDefault="00E53BE7" w:rsidP="0085368A">
            <w:pPr>
              <w:spacing w:line="240" w:lineRule="auto"/>
              <w:ind w:firstLine="0"/>
              <w:jc w:val="center"/>
            </w:pPr>
            <w:proofErr w:type="gramStart"/>
            <w:r>
              <w:t>43K</w:t>
            </w:r>
            <w:proofErr w:type="gramEnd"/>
          </w:p>
        </w:tc>
      </w:tr>
      <w:tr w:rsidR="00E53BE7" w:rsidTr="00E53BE7">
        <w:tc>
          <w:tcPr>
            <w:tcW w:w="3070" w:type="dxa"/>
          </w:tcPr>
          <w:p w:rsidR="00E53BE7" w:rsidRDefault="00E53BE7" w:rsidP="0085368A">
            <w:pPr>
              <w:spacing w:line="240" w:lineRule="auto"/>
              <w:ind w:firstLine="0"/>
              <w:jc w:val="center"/>
            </w:pPr>
            <w:r>
              <w:t>Oitava (</w:t>
            </w:r>
            <w:proofErr w:type="spellStart"/>
            <w:proofErr w:type="gramStart"/>
            <w:r>
              <w:t>peppers.</w:t>
            </w:r>
            <w:proofErr w:type="gramEnd"/>
            <w:r>
              <w:t>pgm</w:t>
            </w:r>
            <w:proofErr w:type="spellEnd"/>
            <w:r>
              <w:t>)</w:t>
            </w:r>
          </w:p>
        </w:tc>
        <w:tc>
          <w:tcPr>
            <w:tcW w:w="3070" w:type="dxa"/>
          </w:tcPr>
          <w:p w:rsidR="00E53BE7" w:rsidRDefault="00E53BE7" w:rsidP="0085368A">
            <w:pPr>
              <w:spacing w:line="240" w:lineRule="auto"/>
              <w:ind w:firstLine="0"/>
              <w:jc w:val="center"/>
            </w:pPr>
            <w:r>
              <w:t>512x512</w:t>
            </w:r>
          </w:p>
        </w:tc>
        <w:tc>
          <w:tcPr>
            <w:tcW w:w="3071" w:type="dxa"/>
          </w:tcPr>
          <w:p w:rsidR="00E53BE7" w:rsidRDefault="00E53BE7" w:rsidP="0085368A">
            <w:pPr>
              <w:spacing w:line="240" w:lineRule="auto"/>
              <w:ind w:firstLine="0"/>
              <w:jc w:val="center"/>
            </w:pPr>
            <w:proofErr w:type="gramStart"/>
            <w:r>
              <w:t>257K</w:t>
            </w:r>
            <w:proofErr w:type="gramEnd"/>
          </w:p>
        </w:tc>
      </w:tr>
      <w:tr w:rsidR="00E53BE7" w:rsidTr="00E53BE7">
        <w:tc>
          <w:tcPr>
            <w:tcW w:w="3070" w:type="dxa"/>
          </w:tcPr>
          <w:p w:rsidR="00E53BE7" w:rsidRDefault="00E53BE7" w:rsidP="0085368A">
            <w:pPr>
              <w:spacing w:line="240" w:lineRule="auto"/>
              <w:ind w:firstLine="0"/>
              <w:jc w:val="center"/>
            </w:pPr>
            <w:r>
              <w:t>Nona (</w:t>
            </w:r>
            <w:proofErr w:type="gramStart"/>
            <w:r>
              <w:t>pp1209.</w:t>
            </w:r>
            <w:proofErr w:type="gramEnd"/>
            <w:r>
              <w:t>pgm)</w:t>
            </w:r>
          </w:p>
        </w:tc>
        <w:tc>
          <w:tcPr>
            <w:tcW w:w="3070" w:type="dxa"/>
          </w:tcPr>
          <w:p w:rsidR="00E53BE7" w:rsidRDefault="00E53BE7" w:rsidP="0085368A">
            <w:pPr>
              <w:spacing w:line="240" w:lineRule="auto"/>
              <w:ind w:firstLine="0"/>
              <w:jc w:val="center"/>
            </w:pPr>
            <w:r>
              <w:t>512x512</w:t>
            </w:r>
          </w:p>
        </w:tc>
        <w:tc>
          <w:tcPr>
            <w:tcW w:w="3071" w:type="dxa"/>
          </w:tcPr>
          <w:p w:rsidR="00E53BE7" w:rsidRDefault="00E53BE7" w:rsidP="0085368A">
            <w:pPr>
              <w:spacing w:line="240" w:lineRule="auto"/>
              <w:ind w:firstLine="0"/>
              <w:jc w:val="center"/>
            </w:pPr>
            <w:proofErr w:type="gramStart"/>
            <w:r>
              <w:t>257K</w:t>
            </w:r>
            <w:proofErr w:type="gramEnd"/>
          </w:p>
        </w:tc>
      </w:tr>
      <w:tr w:rsidR="00E53BE7" w:rsidTr="00E53BE7">
        <w:tc>
          <w:tcPr>
            <w:tcW w:w="3070" w:type="dxa"/>
          </w:tcPr>
          <w:p w:rsidR="00E53BE7" w:rsidRDefault="00E53BE7" w:rsidP="0085368A">
            <w:pPr>
              <w:spacing w:line="240" w:lineRule="auto"/>
              <w:ind w:firstLine="0"/>
              <w:jc w:val="center"/>
            </w:pPr>
            <w:r>
              <w:t>Décima (</w:t>
            </w:r>
            <w:proofErr w:type="spellStart"/>
            <w:proofErr w:type="gramStart"/>
            <w:r>
              <w:t>zelda.</w:t>
            </w:r>
            <w:proofErr w:type="gramEnd"/>
            <w:r>
              <w:t>pgm</w:t>
            </w:r>
            <w:proofErr w:type="spellEnd"/>
            <w:r>
              <w:t>)</w:t>
            </w:r>
          </w:p>
        </w:tc>
        <w:tc>
          <w:tcPr>
            <w:tcW w:w="3070" w:type="dxa"/>
          </w:tcPr>
          <w:p w:rsidR="00E53BE7" w:rsidRDefault="00E53BE7" w:rsidP="0085368A">
            <w:pPr>
              <w:spacing w:line="240" w:lineRule="auto"/>
              <w:ind w:firstLine="0"/>
              <w:jc w:val="center"/>
            </w:pPr>
            <w:r>
              <w:t>576x720</w:t>
            </w:r>
          </w:p>
        </w:tc>
        <w:tc>
          <w:tcPr>
            <w:tcW w:w="3071" w:type="dxa"/>
          </w:tcPr>
          <w:p w:rsidR="00E53BE7" w:rsidRDefault="00E53BE7" w:rsidP="0085368A">
            <w:pPr>
              <w:spacing w:line="240" w:lineRule="auto"/>
              <w:ind w:firstLine="0"/>
              <w:jc w:val="center"/>
            </w:pPr>
            <w:proofErr w:type="gramStart"/>
            <w:r>
              <w:t>406K</w:t>
            </w:r>
            <w:proofErr w:type="gramEnd"/>
          </w:p>
        </w:tc>
      </w:tr>
    </w:tbl>
    <w:p w:rsidR="00E53BE7" w:rsidRDefault="00E53BE7" w:rsidP="00ED3DDD">
      <w:pPr>
        <w:pStyle w:val="Legenda"/>
        <w:ind w:firstLine="709"/>
        <w:jc w:val="both"/>
      </w:pPr>
      <w:bookmarkStart w:id="208" w:name="_Ref269115594"/>
      <w:bookmarkStart w:id="209" w:name="_Toc269678007"/>
      <w:bookmarkStart w:id="210" w:name="_Toc278285531"/>
      <w:r>
        <w:t xml:space="preserve">Tabela </w:t>
      </w:r>
      <w:r w:rsidR="003C4A25">
        <w:fldChar w:fldCharType="begin"/>
      </w:r>
      <w:r w:rsidR="003C4A25">
        <w:instrText xml:space="preserve"> SEQ Tabela \* ARABIC </w:instrText>
      </w:r>
      <w:r w:rsidR="003C4A25">
        <w:fldChar w:fldCharType="separate"/>
      </w:r>
      <w:r w:rsidR="00BD7594">
        <w:rPr>
          <w:noProof/>
        </w:rPr>
        <w:t>4</w:t>
      </w:r>
      <w:r w:rsidR="003C4A25">
        <w:rPr>
          <w:noProof/>
        </w:rPr>
        <w:fldChar w:fldCharType="end"/>
      </w:r>
      <w:bookmarkEnd w:id="208"/>
      <w:r>
        <w:t>: Especificações das imagens utilizadas para teste.</w:t>
      </w:r>
      <w:bookmarkEnd w:id="209"/>
      <w:bookmarkEnd w:id="210"/>
    </w:p>
    <w:p w:rsidR="00E53BE7" w:rsidRDefault="00F07758" w:rsidP="00E53BE7">
      <w:pPr>
        <w:pStyle w:val="Ttulo2"/>
      </w:pPr>
      <w:bookmarkStart w:id="211" w:name="_Toc269678053"/>
      <w:bookmarkStart w:id="212" w:name="_Toc278285976"/>
      <w:r>
        <w:t xml:space="preserve">5.1 GRUPO DE EXPERIMENTO </w:t>
      </w:r>
      <w:proofErr w:type="gramStart"/>
      <w:r>
        <w:t>1</w:t>
      </w:r>
      <w:bookmarkEnd w:id="211"/>
      <w:bookmarkEnd w:id="212"/>
      <w:proofErr w:type="gramEnd"/>
    </w:p>
    <w:p w:rsidR="00E53BE7" w:rsidRDefault="004F070F" w:rsidP="00DA0310">
      <w:r>
        <w:t xml:space="preserve">Para cada imagem será mostrado um gráfico comparativo entre os resultados obtidos a partir do algoritmo original e o algoritmo </w:t>
      </w:r>
      <w:proofErr w:type="gramStart"/>
      <w:r>
        <w:t>otimizado</w:t>
      </w:r>
      <w:proofErr w:type="gramEnd"/>
      <w:r>
        <w:t xml:space="preserve"> e uma breve análise dos resultados.</w:t>
      </w:r>
    </w:p>
    <w:p w:rsidR="004F070F" w:rsidRDefault="004F070F" w:rsidP="00DA0310"/>
    <w:p w:rsidR="004F070F" w:rsidRDefault="00F12F86" w:rsidP="004F070F">
      <w:pPr>
        <w:pStyle w:val="Ttulo3"/>
      </w:pPr>
      <w:bookmarkStart w:id="213" w:name="_Toc278285977"/>
      <w:r>
        <w:t>5.1.1</w:t>
      </w:r>
      <w:r w:rsidR="004F070F">
        <w:t xml:space="preserve"> Imagem de Teste </w:t>
      </w:r>
      <w:proofErr w:type="gramStart"/>
      <w:r w:rsidR="004F070F">
        <w:t>1</w:t>
      </w:r>
      <w:proofErr w:type="gramEnd"/>
      <w:r w:rsidR="004F070F">
        <w:t xml:space="preserve">: </w:t>
      </w:r>
      <w:proofErr w:type="spellStart"/>
      <w:r w:rsidR="004F070F">
        <w:t>aerial.pgm</w:t>
      </w:r>
      <w:bookmarkEnd w:id="213"/>
      <w:proofErr w:type="spellEnd"/>
    </w:p>
    <w:p w:rsidR="004F070F" w:rsidRDefault="0000281E" w:rsidP="004F070F">
      <w:pPr>
        <w:ind w:firstLine="0"/>
        <w:jc w:val="center"/>
      </w:pPr>
      <w:r>
        <w:rPr>
          <w:noProof/>
        </w:rPr>
        <w:drawing>
          <wp:inline distT="0" distB="0" distL="0" distR="0">
            <wp:extent cx="5773810" cy="3488095"/>
            <wp:effectExtent l="19050" t="0" r="0" b="0"/>
            <wp:docPr id="6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srcRect/>
                    <a:stretch>
                      <a:fillRect/>
                    </a:stretch>
                  </pic:blipFill>
                  <pic:spPr bwMode="auto">
                    <a:xfrm>
                      <a:off x="0" y="0"/>
                      <a:ext cx="5773810" cy="3488095"/>
                    </a:xfrm>
                    <a:prstGeom prst="rect">
                      <a:avLst/>
                    </a:prstGeom>
                    <a:noFill/>
                    <a:ln w="9525">
                      <a:noFill/>
                      <a:miter lim="800000"/>
                      <a:headEnd/>
                      <a:tailEnd/>
                    </a:ln>
                  </pic:spPr>
                </pic:pic>
              </a:graphicData>
            </a:graphic>
          </wp:inline>
        </w:drawing>
      </w:r>
    </w:p>
    <w:p w:rsidR="008B4E7E" w:rsidRDefault="008B4E7E" w:rsidP="00ED3DDD">
      <w:pPr>
        <w:pStyle w:val="Legenda"/>
        <w:ind w:firstLine="709"/>
        <w:jc w:val="both"/>
      </w:pPr>
      <w:bookmarkStart w:id="214" w:name="_Toc278285486"/>
      <w:r>
        <w:t xml:space="preserve">Figura </w:t>
      </w:r>
      <w:r w:rsidR="003C4A25">
        <w:fldChar w:fldCharType="begin"/>
      </w:r>
      <w:r w:rsidR="003C4A25">
        <w:instrText xml:space="preserve"> SEQ Figura \* ARABIC </w:instrText>
      </w:r>
      <w:r w:rsidR="003C4A25">
        <w:fldChar w:fldCharType="separate"/>
      </w:r>
      <w:r w:rsidR="00BD7594">
        <w:rPr>
          <w:noProof/>
        </w:rPr>
        <w:t>25</w:t>
      </w:r>
      <w:r w:rsidR="003C4A25">
        <w:rPr>
          <w:noProof/>
        </w:rPr>
        <w:fldChar w:fldCharType="end"/>
      </w:r>
      <w:r>
        <w:t xml:space="preserve">: Resultados obtidos a partir da </w:t>
      </w:r>
      <w:r w:rsidR="00E63546">
        <w:fldChar w:fldCharType="begin"/>
      </w:r>
      <w:r>
        <w:instrText xml:space="preserve"> REF _Ref276992762 \h </w:instrText>
      </w:r>
      <w:r w:rsidR="00E63546">
        <w:fldChar w:fldCharType="separate"/>
      </w:r>
      <w:r w:rsidR="00BD7594">
        <w:t xml:space="preserve">Figura </w:t>
      </w:r>
      <w:r w:rsidR="00BD7594">
        <w:rPr>
          <w:noProof/>
        </w:rPr>
        <w:t>40</w:t>
      </w:r>
      <w:r w:rsidR="00E63546">
        <w:fldChar w:fldCharType="end"/>
      </w:r>
      <w:r w:rsidR="004B174C">
        <w:t xml:space="preserve"> (Anexo A)</w:t>
      </w:r>
      <w:r>
        <w:t>.</w:t>
      </w:r>
      <w:bookmarkEnd w:id="214"/>
    </w:p>
    <w:p w:rsidR="000963D3" w:rsidRDefault="008B4E7E" w:rsidP="00DA0310">
      <w:r>
        <w:t xml:space="preserve">Como pode ser visto na </w:t>
      </w:r>
      <w:r w:rsidR="00E63546">
        <w:fldChar w:fldCharType="begin"/>
      </w:r>
      <w:r>
        <w:instrText xml:space="preserve"> REF _Ref276992817 \h </w:instrText>
      </w:r>
      <w:r w:rsidR="00E63546">
        <w:fldChar w:fldCharType="separate"/>
      </w:r>
      <w:r w:rsidR="00BD7594">
        <w:t xml:space="preserve">Figura </w:t>
      </w:r>
      <w:r w:rsidR="00BD7594">
        <w:rPr>
          <w:noProof/>
        </w:rPr>
        <w:t>41</w:t>
      </w:r>
      <w:r w:rsidR="00E63546">
        <w:fldChar w:fldCharType="end"/>
      </w:r>
      <w:r w:rsidR="004B174C">
        <w:t xml:space="preserve"> (Anexo A)</w:t>
      </w:r>
      <w:r>
        <w:t xml:space="preserve">, a primeira imagem de teste possui representação de quase todos os valores na faixa de 0 a 255, logo os ganhos no algoritmo são pequenos. </w:t>
      </w:r>
    </w:p>
    <w:p w:rsidR="004F070F" w:rsidRDefault="008B4E7E" w:rsidP="00DA0310">
      <w:r>
        <w:t xml:space="preserve">Para esse teste, o algoritmo </w:t>
      </w:r>
      <w:proofErr w:type="gramStart"/>
      <w:r w:rsidR="00FC1F81">
        <w:t>otimizado</w:t>
      </w:r>
      <w:proofErr w:type="gramEnd"/>
      <w:r w:rsidR="00FC1F81">
        <w:t xml:space="preserve"> </w:t>
      </w:r>
      <w:r>
        <w:t>apresentou</w:t>
      </w:r>
      <w:r w:rsidR="004B174C">
        <w:t xml:space="preserve">, em média, </w:t>
      </w:r>
      <w:r>
        <w:t xml:space="preserve">cerca de 9% de </w:t>
      </w:r>
      <w:r w:rsidR="006333D2">
        <w:t xml:space="preserve">diminuição </w:t>
      </w:r>
      <w:r>
        <w:t xml:space="preserve">no tempo </w:t>
      </w:r>
      <w:r w:rsidR="006333D2">
        <w:t>de encriptação e 2% de aumento da entropia.</w:t>
      </w:r>
    </w:p>
    <w:p w:rsidR="008B4E7E" w:rsidRDefault="008B4E7E" w:rsidP="00DA0310"/>
    <w:p w:rsidR="004F070F" w:rsidRDefault="004F070F" w:rsidP="004F070F">
      <w:pPr>
        <w:pStyle w:val="Ttulo3"/>
      </w:pPr>
      <w:bookmarkStart w:id="215" w:name="_Toc278285978"/>
      <w:r>
        <w:lastRenderedPageBreak/>
        <w:t xml:space="preserve">5.1.2 Imagem de Teste </w:t>
      </w:r>
      <w:proofErr w:type="gramStart"/>
      <w:r>
        <w:t>2</w:t>
      </w:r>
      <w:proofErr w:type="gramEnd"/>
      <w:r>
        <w:t>:boats.pgm</w:t>
      </w:r>
      <w:bookmarkEnd w:id="215"/>
    </w:p>
    <w:p w:rsidR="004F070F" w:rsidRDefault="0000281E" w:rsidP="004B174C">
      <w:pPr>
        <w:ind w:firstLine="0"/>
        <w:jc w:val="center"/>
      </w:pPr>
      <w:r>
        <w:rPr>
          <w:noProof/>
        </w:rPr>
        <w:drawing>
          <wp:inline distT="0" distB="0" distL="0" distR="0">
            <wp:extent cx="5773810" cy="3488095"/>
            <wp:effectExtent l="19050" t="0" r="0" b="0"/>
            <wp:docPr id="66"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cstate="print"/>
                    <a:srcRect/>
                    <a:stretch>
                      <a:fillRect/>
                    </a:stretch>
                  </pic:blipFill>
                  <pic:spPr bwMode="auto">
                    <a:xfrm>
                      <a:off x="0" y="0"/>
                      <a:ext cx="5773810" cy="3488095"/>
                    </a:xfrm>
                    <a:prstGeom prst="rect">
                      <a:avLst/>
                    </a:prstGeom>
                    <a:noFill/>
                    <a:ln w="9525">
                      <a:noFill/>
                      <a:miter lim="800000"/>
                      <a:headEnd/>
                      <a:tailEnd/>
                    </a:ln>
                  </pic:spPr>
                </pic:pic>
              </a:graphicData>
            </a:graphic>
          </wp:inline>
        </w:drawing>
      </w:r>
    </w:p>
    <w:p w:rsidR="006333D2" w:rsidRDefault="006333D2" w:rsidP="00ED3DDD">
      <w:pPr>
        <w:pStyle w:val="Legenda"/>
        <w:ind w:firstLine="709"/>
        <w:jc w:val="both"/>
      </w:pPr>
      <w:bookmarkStart w:id="216" w:name="_Toc278285487"/>
      <w:r>
        <w:t xml:space="preserve">Figura </w:t>
      </w:r>
      <w:r w:rsidR="003C4A25">
        <w:fldChar w:fldCharType="begin"/>
      </w:r>
      <w:r w:rsidR="003C4A25">
        <w:instrText xml:space="preserve"> SEQ Figura \* ARABIC </w:instrText>
      </w:r>
      <w:r w:rsidR="003C4A25">
        <w:fldChar w:fldCharType="separate"/>
      </w:r>
      <w:r w:rsidR="00BD7594">
        <w:rPr>
          <w:noProof/>
        </w:rPr>
        <w:t>26</w:t>
      </w:r>
      <w:r w:rsidR="003C4A25">
        <w:rPr>
          <w:noProof/>
        </w:rPr>
        <w:fldChar w:fldCharType="end"/>
      </w:r>
      <w:r>
        <w:t xml:space="preserve">: Resultados obtidos a partir da </w:t>
      </w:r>
      <w:r w:rsidR="00E63546">
        <w:fldChar w:fldCharType="begin"/>
      </w:r>
      <w:r>
        <w:instrText xml:space="preserve"> REF _Ref269074001 \h </w:instrText>
      </w:r>
      <w:r w:rsidR="00E63546">
        <w:fldChar w:fldCharType="separate"/>
      </w:r>
      <w:r w:rsidR="00BD7594">
        <w:t xml:space="preserve">Figura </w:t>
      </w:r>
      <w:r w:rsidR="00BD7594">
        <w:rPr>
          <w:noProof/>
        </w:rPr>
        <w:t>42</w:t>
      </w:r>
      <w:r w:rsidR="00E63546">
        <w:fldChar w:fldCharType="end"/>
      </w:r>
      <w:r w:rsidR="004B174C">
        <w:t xml:space="preserve"> (Anexo A)</w:t>
      </w:r>
      <w:r>
        <w:t>.</w:t>
      </w:r>
      <w:bookmarkEnd w:id="216"/>
    </w:p>
    <w:p w:rsidR="000963D3" w:rsidRDefault="004B174C" w:rsidP="004F070F">
      <w:r>
        <w:t xml:space="preserve">Como pode ser visto na </w:t>
      </w:r>
      <w:r w:rsidR="00E63546">
        <w:fldChar w:fldCharType="begin"/>
      </w:r>
      <w:r>
        <w:instrText xml:space="preserve"> REF _Ref269074060 \h </w:instrText>
      </w:r>
      <w:r w:rsidR="00E63546">
        <w:fldChar w:fldCharType="separate"/>
      </w:r>
      <w:r w:rsidR="00BD7594">
        <w:t xml:space="preserve">Figura </w:t>
      </w:r>
      <w:r w:rsidR="00BD7594">
        <w:rPr>
          <w:noProof/>
        </w:rPr>
        <w:t>43</w:t>
      </w:r>
      <w:r w:rsidR="00E63546">
        <w:fldChar w:fldCharType="end"/>
      </w:r>
      <w:r>
        <w:t xml:space="preserve"> (Anexo A), a segunda imagem de teste possui valores somente até o valor 220, logo para todos os caracteres acima desse valor iriam perder muito tempo procurando quais os valores mais próximos representáveis, e todas </w:t>
      </w:r>
      <w:proofErr w:type="gramStart"/>
      <w:r>
        <w:t>as</w:t>
      </w:r>
      <w:proofErr w:type="gramEnd"/>
      <w:r>
        <w:t xml:space="preserve"> vezes o resultado seria o mesmo, o valor mais próximo seria o 220. Isso iria diminuir a entropia, por causa da repetição das coordenadas do valor 220 e, o tempo de encriptação, por causa da procura excessiva. </w:t>
      </w:r>
    </w:p>
    <w:p w:rsidR="006333D2" w:rsidRDefault="004B174C" w:rsidP="004F070F">
      <w:r>
        <w:t xml:space="preserve">Para esse teste, o algoritmo </w:t>
      </w:r>
      <w:r w:rsidR="00FC1F81">
        <w:t xml:space="preserve">otimizado </w:t>
      </w:r>
      <w:r>
        <w:t>apresentou</w:t>
      </w:r>
      <w:r w:rsidR="00166F17">
        <w:t xml:space="preserve">, em média, </w:t>
      </w:r>
      <w:proofErr w:type="gramStart"/>
      <w:r w:rsidR="00166F17">
        <w:t>cerca de 52</w:t>
      </w:r>
      <w:proofErr w:type="gramEnd"/>
      <w:r>
        <w:t xml:space="preserve">% de diminuição no tempo </w:t>
      </w:r>
      <w:r w:rsidR="00166F17">
        <w:t>de encriptação e 5,5</w:t>
      </w:r>
      <w:r>
        <w:t>% de aumento da entropia.</w:t>
      </w:r>
    </w:p>
    <w:p w:rsidR="004B174C" w:rsidRPr="004F070F" w:rsidRDefault="004B174C" w:rsidP="004F070F"/>
    <w:p w:rsidR="004F070F" w:rsidRDefault="004F070F" w:rsidP="004F070F">
      <w:pPr>
        <w:pStyle w:val="Ttulo3"/>
      </w:pPr>
      <w:bookmarkStart w:id="217" w:name="_Toc278285979"/>
      <w:r>
        <w:lastRenderedPageBreak/>
        <w:t xml:space="preserve">5.1.3 Imagem de Teste </w:t>
      </w:r>
      <w:proofErr w:type="gramStart"/>
      <w:r>
        <w:t>3</w:t>
      </w:r>
      <w:proofErr w:type="gramEnd"/>
      <w:r>
        <w:t>:bridge.pgm</w:t>
      </w:r>
      <w:bookmarkEnd w:id="217"/>
    </w:p>
    <w:p w:rsidR="004F070F" w:rsidRDefault="0000281E" w:rsidP="00166F17">
      <w:pPr>
        <w:ind w:firstLine="0"/>
        <w:jc w:val="center"/>
      </w:pPr>
      <w:r>
        <w:rPr>
          <w:noProof/>
        </w:rPr>
        <w:drawing>
          <wp:inline distT="0" distB="0" distL="0" distR="0">
            <wp:extent cx="5773810" cy="3488095"/>
            <wp:effectExtent l="19050" t="0" r="0" b="0"/>
            <wp:docPr id="67"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cstate="print"/>
                    <a:srcRect/>
                    <a:stretch>
                      <a:fillRect/>
                    </a:stretch>
                  </pic:blipFill>
                  <pic:spPr bwMode="auto">
                    <a:xfrm>
                      <a:off x="0" y="0"/>
                      <a:ext cx="5773810" cy="3488095"/>
                    </a:xfrm>
                    <a:prstGeom prst="rect">
                      <a:avLst/>
                    </a:prstGeom>
                    <a:noFill/>
                    <a:ln w="9525">
                      <a:noFill/>
                      <a:miter lim="800000"/>
                      <a:headEnd/>
                      <a:tailEnd/>
                    </a:ln>
                  </pic:spPr>
                </pic:pic>
              </a:graphicData>
            </a:graphic>
          </wp:inline>
        </w:drawing>
      </w:r>
    </w:p>
    <w:p w:rsidR="006333D2" w:rsidRDefault="006333D2" w:rsidP="00ED3DDD">
      <w:pPr>
        <w:pStyle w:val="Legenda"/>
        <w:ind w:firstLine="709"/>
        <w:jc w:val="both"/>
      </w:pPr>
      <w:bookmarkStart w:id="218" w:name="_Toc278285488"/>
      <w:r>
        <w:t xml:space="preserve">Figura </w:t>
      </w:r>
      <w:r w:rsidR="003C4A25">
        <w:fldChar w:fldCharType="begin"/>
      </w:r>
      <w:r w:rsidR="003C4A25">
        <w:instrText xml:space="preserve"> SEQ Figura \* ARABIC </w:instrText>
      </w:r>
      <w:r w:rsidR="003C4A25">
        <w:fldChar w:fldCharType="separate"/>
      </w:r>
      <w:r w:rsidR="00BD7594">
        <w:rPr>
          <w:noProof/>
        </w:rPr>
        <w:t>27</w:t>
      </w:r>
      <w:r w:rsidR="003C4A25">
        <w:rPr>
          <w:noProof/>
        </w:rPr>
        <w:fldChar w:fldCharType="end"/>
      </w:r>
      <w:r>
        <w:t xml:space="preserve">: </w:t>
      </w:r>
      <w:r w:rsidRPr="00421547">
        <w:t>Resultados obtidos a partir</w:t>
      </w:r>
      <w:r>
        <w:t xml:space="preserve"> da </w:t>
      </w:r>
      <w:r w:rsidR="00E63546">
        <w:fldChar w:fldCharType="begin"/>
      </w:r>
      <w:r>
        <w:instrText xml:space="preserve"> REF _Ref276995812 \h </w:instrText>
      </w:r>
      <w:r w:rsidR="00E63546">
        <w:fldChar w:fldCharType="separate"/>
      </w:r>
      <w:r w:rsidR="00BD7594">
        <w:t xml:space="preserve">Figura </w:t>
      </w:r>
      <w:r w:rsidR="00BD7594">
        <w:rPr>
          <w:noProof/>
        </w:rPr>
        <w:t>44</w:t>
      </w:r>
      <w:r w:rsidR="00E63546">
        <w:fldChar w:fldCharType="end"/>
      </w:r>
      <w:r>
        <w:t>.</w:t>
      </w:r>
      <w:bookmarkEnd w:id="218"/>
    </w:p>
    <w:p w:rsidR="000963D3" w:rsidRDefault="00166F17" w:rsidP="00166F17">
      <w:r>
        <w:t xml:space="preserve">Como pode ser visto na </w:t>
      </w:r>
      <w:r w:rsidR="00E63546">
        <w:fldChar w:fldCharType="begin"/>
      </w:r>
      <w:r w:rsidR="00FC1F81">
        <w:instrText xml:space="preserve"> REF _Ref269077352 \h </w:instrText>
      </w:r>
      <w:r w:rsidR="00E63546">
        <w:fldChar w:fldCharType="separate"/>
      </w:r>
      <w:r w:rsidR="00BD7594">
        <w:t xml:space="preserve">Figura </w:t>
      </w:r>
      <w:r w:rsidR="00BD7594">
        <w:rPr>
          <w:noProof/>
        </w:rPr>
        <w:t>45</w:t>
      </w:r>
      <w:r w:rsidR="00E63546">
        <w:fldChar w:fldCharType="end"/>
      </w:r>
      <w:r w:rsidR="00FC1F81">
        <w:t xml:space="preserve"> </w:t>
      </w:r>
      <w:r>
        <w:t>(Anexo A)</w:t>
      </w:r>
      <w:r w:rsidR="00FC1F81">
        <w:t xml:space="preserve">, a terceira imagem de teste possui valores em toda a faixa entre </w:t>
      </w:r>
      <w:proofErr w:type="gramStart"/>
      <w:r w:rsidR="00FC1F81">
        <w:t>0</w:t>
      </w:r>
      <w:proofErr w:type="gramEnd"/>
      <w:r w:rsidR="00FC1F81">
        <w:t xml:space="preserve"> e 255, porém é composta de várias lacunas</w:t>
      </w:r>
      <w:r w:rsidR="000146E9">
        <w:t xml:space="preserve"> igualmente espaçadas</w:t>
      </w:r>
      <w:r w:rsidR="00FC1F81">
        <w:t xml:space="preserve">, ou seja, diversos valores não possuem representação na imagem, por essa razão o algoritmo executa tão lentamente, pois ao encontrar um valor que não possui representação, o valor mais próximo representável está próximo. Logo, é de se esperar que </w:t>
      </w:r>
      <w:proofErr w:type="gramStart"/>
      <w:r w:rsidR="00FC1F81">
        <w:t>haja ganhos</w:t>
      </w:r>
      <w:proofErr w:type="gramEnd"/>
      <w:r w:rsidR="00FC1F81">
        <w:t xml:space="preserve"> com o algoritmo otimizado porém não tão altos quanto da segunda imagem mas, maiores que os da primeira imagem. Novamente, a entropia irá aumentar pelo fato de que os valores mais próximos irão se repetir com menos </w:t>
      </w:r>
      <w:proofErr w:type="spellStart"/>
      <w:r w:rsidR="00FC1F81">
        <w:t>freqüência</w:t>
      </w:r>
      <w:proofErr w:type="spellEnd"/>
      <w:r w:rsidR="00FC1F81">
        <w:t xml:space="preserve">. </w:t>
      </w:r>
    </w:p>
    <w:p w:rsidR="00166F17" w:rsidRPr="00166F17" w:rsidRDefault="00FC1F81" w:rsidP="00166F17">
      <w:r>
        <w:t>Para esse teste, o algoritmo otimizado apresentou</w:t>
      </w:r>
      <w:r w:rsidR="000963D3">
        <w:t>, em média,</w:t>
      </w:r>
      <w:r>
        <w:t xml:space="preserve"> </w:t>
      </w:r>
      <w:proofErr w:type="gramStart"/>
      <w:r>
        <w:t>cerca de 23</w:t>
      </w:r>
      <w:proofErr w:type="gramEnd"/>
      <w:r>
        <w:t>% de diminuição no tempo de encriptação e 10% de aumento da entropia.</w:t>
      </w:r>
    </w:p>
    <w:p w:rsidR="004F070F" w:rsidRDefault="004F070F" w:rsidP="004F070F">
      <w:pPr>
        <w:pStyle w:val="Ttulo3"/>
      </w:pPr>
      <w:bookmarkStart w:id="219" w:name="_Toc278285980"/>
      <w:r>
        <w:lastRenderedPageBreak/>
        <w:t xml:space="preserve">5.1.4 Imagem de Teste </w:t>
      </w:r>
      <w:proofErr w:type="gramStart"/>
      <w:r>
        <w:t>4</w:t>
      </w:r>
      <w:proofErr w:type="gramEnd"/>
      <w:r>
        <w:t>:D108.pgm</w:t>
      </w:r>
      <w:bookmarkEnd w:id="219"/>
    </w:p>
    <w:p w:rsidR="004F070F" w:rsidRDefault="0000281E" w:rsidP="00166F17">
      <w:pPr>
        <w:ind w:firstLine="0"/>
      </w:pPr>
      <w:r>
        <w:rPr>
          <w:noProof/>
        </w:rPr>
        <w:drawing>
          <wp:inline distT="0" distB="0" distL="0" distR="0">
            <wp:extent cx="5773810" cy="3488095"/>
            <wp:effectExtent l="19050" t="0" r="0" b="0"/>
            <wp:docPr id="68"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cstate="print"/>
                    <a:srcRect/>
                    <a:stretch>
                      <a:fillRect/>
                    </a:stretch>
                  </pic:blipFill>
                  <pic:spPr bwMode="auto">
                    <a:xfrm>
                      <a:off x="0" y="0"/>
                      <a:ext cx="5773810" cy="3488095"/>
                    </a:xfrm>
                    <a:prstGeom prst="rect">
                      <a:avLst/>
                    </a:prstGeom>
                    <a:noFill/>
                    <a:ln w="9525">
                      <a:noFill/>
                      <a:miter lim="800000"/>
                      <a:headEnd/>
                      <a:tailEnd/>
                    </a:ln>
                  </pic:spPr>
                </pic:pic>
              </a:graphicData>
            </a:graphic>
          </wp:inline>
        </w:drawing>
      </w:r>
    </w:p>
    <w:p w:rsidR="006333D2" w:rsidRDefault="006333D2" w:rsidP="00ED3DDD">
      <w:pPr>
        <w:pStyle w:val="Legenda"/>
        <w:ind w:firstLine="709"/>
        <w:jc w:val="both"/>
      </w:pPr>
      <w:bookmarkStart w:id="220" w:name="_Toc278285489"/>
      <w:r>
        <w:t xml:space="preserve">Figura </w:t>
      </w:r>
      <w:r w:rsidR="003C4A25">
        <w:fldChar w:fldCharType="begin"/>
      </w:r>
      <w:r w:rsidR="003C4A25">
        <w:instrText xml:space="preserve"> SEQ Figura \* ARABIC </w:instrText>
      </w:r>
      <w:r w:rsidR="003C4A25">
        <w:fldChar w:fldCharType="separate"/>
      </w:r>
      <w:r w:rsidR="00BD7594">
        <w:rPr>
          <w:noProof/>
        </w:rPr>
        <w:t>28</w:t>
      </w:r>
      <w:r w:rsidR="003C4A25">
        <w:rPr>
          <w:noProof/>
        </w:rPr>
        <w:fldChar w:fldCharType="end"/>
      </w:r>
      <w:r>
        <w:t xml:space="preserve">: </w:t>
      </w:r>
      <w:r w:rsidRPr="00E14EC6">
        <w:t>Resultados obtidos a partir</w:t>
      </w:r>
      <w:r>
        <w:t xml:space="preserve"> da </w:t>
      </w:r>
      <w:r w:rsidR="00E63546">
        <w:fldChar w:fldCharType="begin"/>
      </w:r>
      <w:r>
        <w:instrText xml:space="preserve"> REF _Ref276995824 \h </w:instrText>
      </w:r>
      <w:r w:rsidR="00E63546">
        <w:fldChar w:fldCharType="separate"/>
      </w:r>
      <w:r w:rsidR="00BD7594">
        <w:t xml:space="preserve">Figura </w:t>
      </w:r>
      <w:r w:rsidR="00BD7594">
        <w:rPr>
          <w:noProof/>
        </w:rPr>
        <w:t>46</w:t>
      </w:r>
      <w:r w:rsidR="00E63546">
        <w:fldChar w:fldCharType="end"/>
      </w:r>
      <w:r>
        <w:t>.</w:t>
      </w:r>
      <w:bookmarkEnd w:id="220"/>
    </w:p>
    <w:p w:rsidR="000963D3" w:rsidRDefault="00FC1F81" w:rsidP="006333D2">
      <w:r>
        <w:t xml:space="preserve">Como pode ser visto na </w:t>
      </w:r>
      <w:r w:rsidR="00E63546">
        <w:fldChar w:fldCharType="begin"/>
      </w:r>
      <w:r w:rsidR="000146E9">
        <w:instrText xml:space="preserve"> REF _Ref269079375 \h </w:instrText>
      </w:r>
      <w:r w:rsidR="00E63546">
        <w:fldChar w:fldCharType="separate"/>
      </w:r>
      <w:r w:rsidR="00BD7594">
        <w:t xml:space="preserve">Figura </w:t>
      </w:r>
      <w:r w:rsidR="00BD7594">
        <w:rPr>
          <w:noProof/>
        </w:rPr>
        <w:t>47</w:t>
      </w:r>
      <w:r w:rsidR="00E63546">
        <w:fldChar w:fldCharType="end"/>
      </w:r>
      <w:r w:rsidR="000146E9">
        <w:t xml:space="preserve"> </w:t>
      </w:r>
      <w:r>
        <w:t>(Anexo A), a</w:t>
      </w:r>
      <w:r w:rsidR="000146E9">
        <w:t xml:space="preserve"> quarta imagem de teste, assim como a terceira imagem de teste, possui valores em toda a faixa entre </w:t>
      </w:r>
      <w:proofErr w:type="gramStart"/>
      <w:r w:rsidR="000146E9">
        <w:t>0</w:t>
      </w:r>
      <w:proofErr w:type="gramEnd"/>
      <w:r w:rsidR="000146E9">
        <w:t xml:space="preserve"> e 255, porém </w:t>
      </w:r>
      <w:r w:rsidR="001C6498">
        <w:t xml:space="preserve">as lacunas não estão igualmente espaçadas, o que causa o algoritmo demore mais tempo para encontrar o pixel mais próximo representável. Para o algoritmo </w:t>
      </w:r>
      <w:proofErr w:type="gramStart"/>
      <w:r w:rsidR="001C6498">
        <w:t>otimizado</w:t>
      </w:r>
      <w:proofErr w:type="gramEnd"/>
      <w:r w:rsidR="001C6498">
        <w:t>,</w:t>
      </w:r>
      <w:r w:rsidR="000963D3">
        <w:t xml:space="preserve"> os</w:t>
      </w:r>
      <w:r w:rsidR="001C6498">
        <w:t xml:space="preserve"> resultados </w:t>
      </w:r>
      <w:r w:rsidR="000963D3">
        <w:t xml:space="preserve">são </w:t>
      </w:r>
      <w:r w:rsidR="001C6498">
        <w:t xml:space="preserve">semelhantes aos resultados da imagem anterior. </w:t>
      </w:r>
    </w:p>
    <w:p w:rsidR="00FC1F81" w:rsidRPr="006333D2" w:rsidRDefault="00FC1F81" w:rsidP="006333D2">
      <w:r>
        <w:t xml:space="preserve">Para esse teste, o algoritmo </w:t>
      </w:r>
      <w:r w:rsidR="001C6498">
        <w:t>otimizado apresentou</w:t>
      </w:r>
      <w:r w:rsidR="000963D3">
        <w:t>, em média,</w:t>
      </w:r>
      <w:r w:rsidR="001C6498">
        <w:t xml:space="preserve"> </w:t>
      </w:r>
      <w:proofErr w:type="gramStart"/>
      <w:r w:rsidR="001C6498">
        <w:t>cerca de 25</w:t>
      </w:r>
      <w:proofErr w:type="gramEnd"/>
      <w:r>
        <w:t>% de diminui</w:t>
      </w:r>
      <w:r w:rsidR="001C6498">
        <w:t>ção no tempo de encriptação e 12</w:t>
      </w:r>
      <w:r>
        <w:t>% de aumento da entropia.</w:t>
      </w:r>
    </w:p>
    <w:p w:rsidR="006333D2" w:rsidRPr="006333D2" w:rsidRDefault="004F070F" w:rsidP="006333D2">
      <w:pPr>
        <w:pStyle w:val="Ttulo3"/>
      </w:pPr>
      <w:bookmarkStart w:id="221" w:name="_Toc278285981"/>
      <w:r>
        <w:lastRenderedPageBreak/>
        <w:t xml:space="preserve">5.1.5 Imagem de Teste </w:t>
      </w:r>
      <w:proofErr w:type="gramStart"/>
      <w:r>
        <w:t>5</w:t>
      </w:r>
      <w:proofErr w:type="gramEnd"/>
      <w:r>
        <w:t>: f16.pgm</w:t>
      </w:r>
      <w:bookmarkEnd w:id="221"/>
    </w:p>
    <w:p w:rsidR="004F070F" w:rsidRDefault="0000281E" w:rsidP="00166F17">
      <w:pPr>
        <w:ind w:firstLine="0"/>
      </w:pPr>
      <w:r>
        <w:rPr>
          <w:noProof/>
        </w:rPr>
        <w:drawing>
          <wp:inline distT="0" distB="0" distL="0" distR="0">
            <wp:extent cx="5773810" cy="3488095"/>
            <wp:effectExtent l="19050" t="0" r="0" b="0"/>
            <wp:docPr id="69"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cstate="print"/>
                    <a:srcRect/>
                    <a:stretch>
                      <a:fillRect/>
                    </a:stretch>
                  </pic:blipFill>
                  <pic:spPr bwMode="auto">
                    <a:xfrm>
                      <a:off x="0" y="0"/>
                      <a:ext cx="5773810" cy="3488095"/>
                    </a:xfrm>
                    <a:prstGeom prst="rect">
                      <a:avLst/>
                    </a:prstGeom>
                    <a:noFill/>
                    <a:ln w="9525">
                      <a:noFill/>
                      <a:miter lim="800000"/>
                      <a:headEnd/>
                      <a:tailEnd/>
                    </a:ln>
                  </pic:spPr>
                </pic:pic>
              </a:graphicData>
            </a:graphic>
          </wp:inline>
        </w:drawing>
      </w:r>
    </w:p>
    <w:p w:rsidR="006333D2" w:rsidRDefault="006333D2" w:rsidP="00ED3DDD">
      <w:pPr>
        <w:pStyle w:val="Legenda"/>
        <w:ind w:firstLine="709"/>
        <w:jc w:val="both"/>
      </w:pPr>
      <w:bookmarkStart w:id="222" w:name="_Toc278285490"/>
      <w:r>
        <w:t xml:space="preserve">Figura </w:t>
      </w:r>
      <w:r w:rsidR="003C4A25">
        <w:fldChar w:fldCharType="begin"/>
      </w:r>
      <w:r w:rsidR="003C4A25">
        <w:instrText xml:space="preserve"> SEQ Figura \* ARABIC </w:instrText>
      </w:r>
      <w:r w:rsidR="003C4A25">
        <w:fldChar w:fldCharType="separate"/>
      </w:r>
      <w:r w:rsidR="00BD7594">
        <w:rPr>
          <w:noProof/>
        </w:rPr>
        <w:t>29</w:t>
      </w:r>
      <w:r w:rsidR="003C4A25">
        <w:rPr>
          <w:noProof/>
        </w:rPr>
        <w:fldChar w:fldCharType="end"/>
      </w:r>
      <w:r>
        <w:t xml:space="preserve">: </w:t>
      </w:r>
      <w:r w:rsidRPr="00FE6CB9">
        <w:t>Resultados obtidos a partir</w:t>
      </w:r>
      <w:r>
        <w:t xml:space="preserve"> da </w:t>
      </w:r>
      <w:r w:rsidR="00E63546">
        <w:fldChar w:fldCharType="begin"/>
      </w:r>
      <w:r>
        <w:instrText xml:space="preserve"> REF _Ref269079719 \h </w:instrText>
      </w:r>
      <w:r w:rsidR="00E63546">
        <w:fldChar w:fldCharType="separate"/>
      </w:r>
      <w:r w:rsidR="00BD7594">
        <w:t xml:space="preserve">Figura </w:t>
      </w:r>
      <w:r w:rsidR="00BD7594">
        <w:rPr>
          <w:noProof/>
        </w:rPr>
        <w:t>48</w:t>
      </w:r>
      <w:r w:rsidR="00E63546">
        <w:fldChar w:fldCharType="end"/>
      </w:r>
      <w:r>
        <w:t>.</w:t>
      </w:r>
      <w:bookmarkEnd w:id="222"/>
    </w:p>
    <w:p w:rsidR="000963D3" w:rsidRDefault="00FC1F81" w:rsidP="00FC1F81">
      <w:r>
        <w:t xml:space="preserve">Como pode ser visto na </w:t>
      </w:r>
      <w:r w:rsidR="00E63546">
        <w:fldChar w:fldCharType="begin"/>
      </w:r>
      <w:r w:rsidR="001C6498">
        <w:instrText xml:space="preserve"> REF _Ref277001148 \h </w:instrText>
      </w:r>
      <w:r w:rsidR="00E63546">
        <w:fldChar w:fldCharType="separate"/>
      </w:r>
      <w:r w:rsidR="00BD7594">
        <w:t xml:space="preserve">Figura </w:t>
      </w:r>
      <w:r w:rsidR="00BD7594">
        <w:rPr>
          <w:noProof/>
        </w:rPr>
        <w:t>49</w:t>
      </w:r>
      <w:r w:rsidR="00E63546">
        <w:fldChar w:fldCharType="end"/>
      </w:r>
      <w:r w:rsidR="001C6498">
        <w:t xml:space="preserve"> </w:t>
      </w:r>
      <w:r>
        <w:t>(Anexo A), a</w:t>
      </w:r>
      <w:r w:rsidR="000963D3">
        <w:t xml:space="preserve"> quinta imagem de teste possui valores</w:t>
      </w:r>
      <w:r w:rsidR="00835653">
        <w:t xml:space="preserve"> de intensidade de pixel </w:t>
      </w:r>
      <w:r w:rsidR="000963D3">
        <w:t xml:space="preserve">apenas na faixa entre 31 e 229 e, assim como a segunda imagem de teste, caso o algoritmo tente </w:t>
      </w:r>
      <w:proofErr w:type="spellStart"/>
      <w:r w:rsidR="000963D3">
        <w:t>encriptar</w:t>
      </w:r>
      <w:proofErr w:type="spellEnd"/>
      <w:r w:rsidR="000963D3">
        <w:t xml:space="preserve"> um caractere com valor fora dessa faixa, ele irá perder muito tempo procurando pelo pixel mais próximo representável. Para essa imagem, os resultados são semelhantes aos resultados da segunda imagem. </w:t>
      </w:r>
    </w:p>
    <w:p w:rsidR="00FC1F81" w:rsidRPr="00FC1F81" w:rsidRDefault="00FC1F81" w:rsidP="00FC1F81">
      <w:r>
        <w:t xml:space="preserve">Para esse teste, o algoritmo </w:t>
      </w:r>
      <w:proofErr w:type="gramStart"/>
      <w:r>
        <w:t>otimizado</w:t>
      </w:r>
      <w:proofErr w:type="gramEnd"/>
      <w:r>
        <w:t xml:space="preserve"> apresentou</w:t>
      </w:r>
      <w:r w:rsidR="000963D3">
        <w:t>, em média, cerca de 60</w:t>
      </w:r>
      <w:r>
        <w:t>% de diminui</w:t>
      </w:r>
      <w:r w:rsidR="000963D3">
        <w:t>ção no tempo de encriptação e 8</w:t>
      </w:r>
      <w:r>
        <w:t>% de aumento da entropia.</w:t>
      </w:r>
    </w:p>
    <w:p w:rsidR="004F070F" w:rsidRDefault="004F070F" w:rsidP="004F070F">
      <w:pPr>
        <w:pStyle w:val="Ttulo3"/>
      </w:pPr>
      <w:bookmarkStart w:id="223" w:name="_Toc278285982"/>
      <w:r>
        <w:lastRenderedPageBreak/>
        <w:t xml:space="preserve">5.1.6 Imagem de Teste </w:t>
      </w:r>
      <w:proofErr w:type="gramStart"/>
      <w:r>
        <w:t>6</w:t>
      </w:r>
      <w:proofErr w:type="gramEnd"/>
      <w:r>
        <w:t xml:space="preserve">: </w:t>
      </w:r>
      <w:proofErr w:type="spellStart"/>
      <w:r>
        <w:t>girl.pgm</w:t>
      </w:r>
      <w:bookmarkEnd w:id="223"/>
      <w:proofErr w:type="spellEnd"/>
    </w:p>
    <w:p w:rsidR="004F070F" w:rsidRDefault="0000281E" w:rsidP="00166F17">
      <w:pPr>
        <w:ind w:firstLine="0"/>
      </w:pPr>
      <w:r>
        <w:rPr>
          <w:noProof/>
        </w:rPr>
        <w:drawing>
          <wp:inline distT="0" distB="0" distL="0" distR="0">
            <wp:extent cx="5773810" cy="3488095"/>
            <wp:effectExtent l="19050" t="0" r="0" b="0"/>
            <wp:docPr id="70"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cstate="print"/>
                    <a:srcRect/>
                    <a:stretch>
                      <a:fillRect/>
                    </a:stretch>
                  </pic:blipFill>
                  <pic:spPr bwMode="auto">
                    <a:xfrm>
                      <a:off x="0" y="0"/>
                      <a:ext cx="5773810" cy="3488095"/>
                    </a:xfrm>
                    <a:prstGeom prst="rect">
                      <a:avLst/>
                    </a:prstGeom>
                    <a:noFill/>
                    <a:ln w="9525">
                      <a:noFill/>
                      <a:miter lim="800000"/>
                      <a:headEnd/>
                      <a:tailEnd/>
                    </a:ln>
                  </pic:spPr>
                </pic:pic>
              </a:graphicData>
            </a:graphic>
          </wp:inline>
        </w:drawing>
      </w:r>
    </w:p>
    <w:p w:rsidR="006333D2" w:rsidRDefault="006333D2" w:rsidP="00ED3DDD">
      <w:pPr>
        <w:pStyle w:val="Legenda"/>
        <w:ind w:firstLine="709"/>
        <w:jc w:val="both"/>
      </w:pPr>
      <w:bookmarkStart w:id="224" w:name="_Toc278285491"/>
      <w:r>
        <w:t xml:space="preserve">Figura </w:t>
      </w:r>
      <w:r w:rsidR="003C4A25">
        <w:fldChar w:fldCharType="begin"/>
      </w:r>
      <w:r w:rsidR="003C4A25">
        <w:instrText xml:space="preserve"> SEQ Figura \* ARABIC </w:instrText>
      </w:r>
      <w:r w:rsidR="003C4A25">
        <w:fldChar w:fldCharType="separate"/>
      </w:r>
      <w:r w:rsidR="00BD7594">
        <w:rPr>
          <w:noProof/>
        </w:rPr>
        <w:t>30</w:t>
      </w:r>
      <w:r w:rsidR="003C4A25">
        <w:rPr>
          <w:noProof/>
        </w:rPr>
        <w:fldChar w:fldCharType="end"/>
      </w:r>
      <w:r>
        <w:t xml:space="preserve">: </w:t>
      </w:r>
      <w:r w:rsidRPr="007122F8">
        <w:t>Resultados obtidos a partir</w:t>
      </w:r>
      <w:r>
        <w:t xml:space="preserve"> da </w:t>
      </w:r>
      <w:r w:rsidR="00E63546">
        <w:fldChar w:fldCharType="begin"/>
      </w:r>
      <w:r>
        <w:instrText xml:space="preserve"> REF _Ref269079735 \h </w:instrText>
      </w:r>
      <w:r w:rsidR="00E63546">
        <w:fldChar w:fldCharType="separate"/>
      </w:r>
      <w:r w:rsidR="00BD7594">
        <w:t xml:space="preserve">Figura </w:t>
      </w:r>
      <w:r w:rsidR="00BD7594">
        <w:rPr>
          <w:noProof/>
        </w:rPr>
        <w:t>50</w:t>
      </w:r>
      <w:r w:rsidR="00E63546">
        <w:fldChar w:fldCharType="end"/>
      </w:r>
      <w:r>
        <w:t>.</w:t>
      </w:r>
      <w:bookmarkEnd w:id="224"/>
    </w:p>
    <w:p w:rsidR="006333D2" w:rsidRDefault="00FC1F81" w:rsidP="006333D2">
      <w:r>
        <w:t xml:space="preserve">Como pode ser visto na </w:t>
      </w:r>
      <w:r w:rsidR="00E63546">
        <w:fldChar w:fldCharType="begin"/>
      </w:r>
      <w:r w:rsidR="000963D3">
        <w:instrText xml:space="preserve"> REF _Ref277002038 \h </w:instrText>
      </w:r>
      <w:r w:rsidR="00E63546">
        <w:fldChar w:fldCharType="separate"/>
      </w:r>
      <w:r w:rsidR="00BD7594">
        <w:t xml:space="preserve">Figura </w:t>
      </w:r>
      <w:r w:rsidR="00BD7594">
        <w:rPr>
          <w:noProof/>
        </w:rPr>
        <w:t>51</w:t>
      </w:r>
      <w:r w:rsidR="00E63546">
        <w:fldChar w:fldCharType="end"/>
      </w:r>
      <w:r w:rsidR="000963D3">
        <w:t xml:space="preserve"> </w:t>
      </w:r>
      <w:r>
        <w:t>(Anexo A), a</w:t>
      </w:r>
      <w:r w:rsidR="00835653">
        <w:t xml:space="preserve"> sexta imagem de teste possui valores de intensidade de pixel na faixa entre </w:t>
      </w:r>
      <w:proofErr w:type="gramStart"/>
      <w:r w:rsidR="00835653">
        <w:t>1</w:t>
      </w:r>
      <w:proofErr w:type="gramEnd"/>
      <w:r w:rsidR="00835653">
        <w:t xml:space="preserve"> e 218, logo para valores acima de 218, o algoritmo irá perder muito tempo procurando o valor mais próximo representável, além disso, esse valor será sempre 218, aumentando a repetição </w:t>
      </w:r>
      <w:r w:rsidR="00580040">
        <w:t>das coordenadas do valor 218 e diminuindo a entropia. Para essa imagem, os resultados são semelhantes aos resultados da segunda e quinta imagens.</w:t>
      </w:r>
    </w:p>
    <w:p w:rsidR="00FC1F81" w:rsidRPr="006333D2" w:rsidRDefault="00FC1F81" w:rsidP="006333D2">
      <w:r>
        <w:t xml:space="preserve">Para esse teste, o algoritmo </w:t>
      </w:r>
      <w:r w:rsidR="00580040">
        <w:t>otimizado apresentou</w:t>
      </w:r>
      <w:r w:rsidR="008277FA">
        <w:t>, em média,</w:t>
      </w:r>
      <w:r w:rsidR="00580040">
        <w:t xml:space="preserve"> </w:t>
      </w:r>
      <w:proofErr w:type="gramStart"/>
      <w:r w:rsidR="00580040">
        <w:t>cerca de 41</w:t>
      </w:r>
      <w:proofErr w:type="gramEnd"/>
      <w:r>
        <w:t>% de diminui</w:t>
      </w:r>
      <w:r w:rsidR="00580040">
        <w:t>ção no tempo de encriptação e 2,6</w:t>
      </w:r>
      <w:r>
        <w:t>% de aumento da entropia.</w:t>
      </w:r>
    </w:p>
    <w:p w:rsidR="004F070F" w:rsidRDefault="004F070F" w:rsidP="004F070F">
      <w:pPr>
        <w:pStyle w:val="Ttulo3"/>
      </w:pPr>
      <w:bookmarkStart w:id="225" w:name="_Toc278285983"/>
      <w:r>
        <w:lastRenderedPageBreak/>
        <w:t xml:space="preserve">5.1.7 Imagem de Teste </w:t>
      </w:r>
      <w:proofErr w:type="gramStart"/>
      <w:r>
        <w:t>7</w:t>
      </w:r>
      <w:proofErr w:type="gramEnd"/>
      <w:r>
        <w:t>: lena.jpg</w:t>
      </w:r>
      <w:bookmarkEnd w:id="225"/>
    </w:p>
    <w:p w:rsidR="004F070F" w:rsidRDefault="0000281E" w:rsidP="00166F17">
      <w:pPr>
        <w:ind w:firstLine="0"/>
      </w:pPr>
      <w:r>
        <w:rPr>
          <w:noProof/>
        </w:rPr>
        <w:drawing>
          <wp:inline distT="0" distB="0" distL="0" distR="0">
            <wp:extent cx="5773810" cy="3488095"/>
            <wp:effectExtent l="19050" t="0" r="0" b="0"/>
            <wp:docPr id="71"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cstate="print"/>
                    <a:srcRect/>
                    <a:stretch>
                      <a:fillRect/>
                    </a:stretch>
                  </pic:blipFill>
                  <pic:spPr bwMode="auto">
                    <a:xfrm>
                      <a:off x="0" y="0"/>
                      <a:ext cx="5773810" cy="3488095"/>
                    </a:xfrm>
                    <a:prstGeom prst="rect">
                      <a:avLst/>
                    </a:prstGeom>
                    <a:noFill/>
                    <a:ln w="9525">
                      <a:noFill/>
                      <a:miter lim="800000"/>
                      <a:headEnd/>
                      <a:tailEnd/>
                    </a:ln>
                  </pic:spPr>
                </pic:pic>
              </a:graphicData>
            </a:graphic>
          </wp:inline>
        </w:drawing>
      </w:r>
    </w:p>
    <w:p w:rsidR="006333D2" w:rsidRDefault="006333D2" w:rsidP="00ED3DDD">
      <w:pPr>
        <w:pStyle w:val="Legenda"/>
        <w:ind w:firstLine="709"/>
        <w:jc w:val="both"/>
      </w:pPr>
      <w:bookmarkStart w:id="226" w:name="_Toc278285492"/>
      <w:r>
        <w:t xml:space="preserve">Figura </w:t>
      </w:r>
      <w:r w:rsidR="003C4A25">
        <w:fldChar w:fldCharType="begin"/>
      </w:r>
      <w:r w:rsidR="003C4A25">
        <w:instrText xml:space="preserve"> SEQ Figura \* ARABIC </w:instrText>
      </w:r>
      <w:r w:rsidR="003C4A25">
        <w:fldChar w:fldCharType="separate"/>
      </w:r>
      <w:r w:rsidR="00BD7594">
        <w:rPr>
          <w:noProof/>
        </w:rPr>
        <w:t>31</w:t>
      </w:r>
      <w:r w:rsidR="003C4A25">
        <w:rPr>
          <w:noProof/>
        </w:rPr>
        <w:fldChar w:fldCharType="end"/>
      </w:r>
      <w:r>
        <w:t xml:space="preserve">: </w:t>
      </w:r>
      <w:r w:rsidRPr="00F31A4B">
        <w:t>Resultados obtidos a partir</w:t>
      </w:r>
      <w:r>
        <w:t xml:space="preserve"> da </w:t>
      </w:r>
      <w:r w:rsidR="00E63546">
        <w:fldChar w:fldCharType="begin"/>
      </w:r>
      <w:r>
        <w:instrText xml:space="preserve"> REF _Ref269079957 \h </w:instrText>
      </w:r>
      <w:r w:rsidR="00E63546">
        <w:fldChar w:fldCharType="separate"/>
      </w:r>
      <w:r w:rsidR="00BD7594">
        <w:t xml:space="preserve">Figura </w:t>
      </w:r>
      <w:r w:rsidR="00BD7594">
        <w:rPr>
          <w:noProof/>
        </w:rPr>
        <w:t>52</w:t>
      </w:r>
      <w:r w:rsidR="00E63546">
        <w:fldChar w:fldCharType="end"/>
      </w:r>
      <w:r>
        <w:t>.</w:t>
      </w:r>
      <w:bookmarkEnd w:id="226"/>
    </w:p>
    <w:p w:rsidR="00FC1F81" w:rsidRDefault="00FC1F81" w:rsidP="00FC1F81">
      <w:r>
        <w:t xml:space="preserve">Como pode ser visto na </w:t>
      </w:r>
      <w:r w:rsidR="00E63546">
        <w:fldChar w:fldCharType="begin"/>
      </w:r>
      <w:r w:rsidR="000963D3">
        <w:instrText xml:space="preserve"> REF _Ref277002053 \h </w:instrText>
      </w:r>
      <w:r w:rsidR="00E63546">
        <w:fldChar w:fldCharType="separate"/>
      </w:r>
      <w:r w:rsidR="00BD7594">
        <w:t xml:space="preserve">Figura </w:t>
      </w:r>
      <w:r w:rsidR="00BD7594">
        <w:rPr>
          <w:noProof/>
        </w:rPr>
        <w:t>53</w:t>
      </w:r>
      <w:r w:rsidR="00E63546">
        <w:fldChar w:fldCharType="end"/>
      </w:r>
      <w:r w:rsidR="000963D3">
        <w:t xml:space="preserve"> </w:t>
      </w:r>
      <w:r>
        <w:t>(Anexo A), a</w:t>
      </w:r>
      <w:r w:rsidR="00921BEB">
        <w:t xml:space="preserve"> imagem sétima imagem de teste, assim como a primeira imagem de teste, possui valores em quase toda a faixa entre os valores </w:t>
      </w:r>
      <w:proofErr w:type="gramStart"/>
      <w:r w:rsidR="00921BEB">
        <w:t>0</w:t>
      </w:r>
      <w:proofErr w:type="gramEnd"/>
      <w:r w:rsidR="00921BEB">
        <w:t xml:space="preserve"> e 255, logo os ganhos no tempo de encriptação e de aumento da entropia são baixos.</w:t>
      </w:r>
      <w:r w:rsidR="005E459B">
        <w:t xml:space="preserve"> Para essa imagem, os resultados são semelhantes aos resultados da primeira imagem.</w:t>
      </w:r>
    </w:p>
    <w:p w:rsidR="00FC1F81" w:rsidRPr="00FC1F81" w:rsidRDefault="00FC1F81" w:rsidP="00FC1F81">
      <w:r>
        <w:t xml:space="preserve">Para esse teste, o algoritmo </w:t>
      </w:r>
      <w:proofErr w:type="gramStart"/>
      <w:r>
        <w:t>otimizado</w:t>
      </w:r>
      <w:proofErr w:type="gramEnd"/>
      <w:r>
        <w:t xml:space="preserve"> apresentou</w:t>
      </w:r>
      <w:r w:rsidR="008277FA">
        <w:t>, em média,</w:t>
      </w:r>
      <w:r>
        <w:t xml:space="preserve"> cerc</w:t>
      </w:r>
      <w:r w:rsidR="00921BEB">
        <w:t>a de 2</w:t>
      </w:r>
      <w:r>
        <w:t>% de diminuição no tempo de encriptação e 1% de aumento da entropia.</w:t>
      </w:r>
    </w:p>
    <w:p w:rsidR="004F070F" w:rsidRDefault="004F070F" w:rsidP="004F070F">
      <w:pPr>
        <w:pStyle w:val="Ttulo3"/>
      </w:pPr>
      <w:bookmarkStart w:id="227" w:name="_Toc278285984"/>
      <w:r>
        <w:lastRenderedPageBreak/>
        <w:t xml:space="preserve">5.1.8 Imagem de Teste </w:t>
      </w:r>
      <w:proofErr w:type="gramStart"/>
      <w:r>
        <w:t>8</w:t>
      </w:r>
      <w:proofErr w:type="gramEnd"/>
      <w:r>
        <w:t xml:space="preserve">: </w:t>
      </w:r>
      <w:proofErr w:type="spellStart"/>
      <w:r>
        <w:t>peppers.pgm</w:t>
      </w:r>
      <w:bookmarkEnd w:id="227"/>
      <w:proofErr w:type="spellEnd"/>
    </w:p>
    <w:p w:rsidR="004F070F" w:rsidRDefault="0000281E" w:rsidP="00166F17">
      <w:pPr>
        <w:ind w:firstLine="0"/>
      </w:pPr>
      <w:r>
        <w:rPr>
          <w:noProof/>
        </w:rPr>
        <w:drawing>
          <wp:inline distT="0" distB="0" distL="0" distR="0">
            <wp:extent cx="5773810" cy="3488095"/>
            <wp:effectExtent l="19050" t="0" r="0" b="0"/>
            <wp:docPr id="72"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cstate="print"/>
                    <a:srcRect/>
                    <a:stretch>
                      <a:fillRect/>
                    </a:stretch>
                  </pic:blipFill>
                  <pic:spPr bwMode="auto">
                    <a:xfrm>
                      <a:off x="0" y="0"/>
                      <a:ext cx="5773810" cy="3488095"/>
                    </a:xfrm>
                    <a:prstGeom prst="rect">
                      <a:avLst/>
                    </a:prstGeom>
                    <a:noFill/>
                    <a:ln w="9525">
                      <a:noFill/>
                      <a:miter lim="800000"/>
                      <a:headEnd/>
                      <a:tailEnd/>
                    </a:ln>
                  </pic:spPr>
                </pic:pic>
              </a:graphicData>
            </a:graphic>
          </wp:inline>
        </w:drawing>
      </w:r>
    </w:p>
    <w:p w:rsidR="006333D2" w:rsidRDefault="006333D2" w:rsidP="00ED3DDD">
      <w:pPr>
        <w:pStyle w:val="Legenda"/>
        <w:ind w:firstLine="709"/>
        <w:jc w:val="both"/>
      </w:pPr>
      <w:bookmarkStart w:id="228" w:name="_Toc278285493"/>
      <w:r>
        <w:t xml:space="preserve">Figura </w:t>
      </w:r>
      <w:r w:rsidR="003C4A25">
        <w:fldChar w:fldCharType="begin"/>
      </w:r>
      <w:r w:rsidR="003C4A25">
        <w:instrText xml:space="preserve"> SEQ Figura \* ARABIC </w:instrText>
      </w:r>
      <w:r w:rsidR="003C4A25">
        <w:fldChar w:fldCharType="separate"/>
      </w:r>
      <w:r w:rsidR="00BD7594">
        <w:rPr>
          <w:noProof/>
        </w:rPr>
        <w:t>32</w:t>
      </w:r>
      <w:r w:rsidR="003C4A25">
        <w:rPr>
          <w:noProof/>
        </w:rPr>
        <w:fldChar w:fldCharType="end"/>
      </w:r>
      <w:r>
        <w:t xml:space="preserve">: </w:t>
      </w:r>
      <w:r w:rsidRPr="005F50F7">
        <w:t>Resultados obtidos a partir</w:t>
      </w:r>
      <w:r>
        <w:t xml:space="preserve"> da </w:t>
      </w:r>
      <w:r w:rsidR="00E63546">
        <w:fldChar w:fldCharType="begin"/>
      </w:r>
      <w:r>
        <w:instrText xml:space="preserve"> REF _Ref269080126 \h </w:instrText>
      </w:r>
      <w:r w:rsidR="00E63546">
        <w:fldChar w:fldCharType="separate"/>
      </w:r>
      <w:r w:rsidR="00BD7594">
        <w:t xml:space="preserve">Figura </w:t>
      </w:r>
      <w:r w:rsidR="00BD7594">
        <w:rPr>
          <w:noProof/>
        </w:rPr>
        <w:t>54</w:t>
      </w:r>
      <w:r w:rsidR="00E63546">
        <w:fldChar w:fldCharType="end"/>
      </w:r>
      <w:r>
        <w:t>.</w:t>
      </w:r>
      <w:bookmarkEnd w:id="228"/>
    </w:p>
    <w:p w:rsidR="00FC1F81" w:rsidRDefault="00FC1F81" w:rsidP="00FC1F81">
      <w:r>
        <w:t xml:space="preserve">Como pode ser visto na </w:t>
      </w:r>
      <w:r w:rsidR="00E63546">
        <w:fldChar w:fldCharType="begin"/>
      </w:r>
      <w:r w:rsidR="000963D3">
        <w:instrText xml:space="preserve"> REF _Ref277002067 \h </w:instrText>
      </w:r>
      <w:r w:rsidR="00E63546">
        <w:fldChar w:fldCharType="separate"/>
      </w:r>
      <w:r w:rsidR="00BD7594">
        <w:t xml:space="preserve">Figura </w:t>
      </w:r>
      <w:r w:rsidR="00BD7594">
        <w:rPr>
          <w:noProof/>
        </w:rPr>
        <w:t>55</w:t>
      </w:r>
      <w:r w:rsidR="00E63546">
        <w:fldChar w:fldCharType="end"/>
      </w:r>
      <w:r w:rsidR="000963D3">
        <w:t xml:space="preserve"> </w:t>
      </w:r>
      <w:r>
        <w:t>(Anexo A), a</w:t>
      </w:r>
      <w:r w:rsidR="005E459B">
        <w:t xml:space="preserve"> oitava imagem de teste, assim como a imagem anterior, possui valores em quase toda a faixa entre </w:t>
      </w:r>
      <w:proofErr w:type="gramStart"/>
      <w:r w:rsidR="005E459B">
        <w:t>0</w:t>
      </w:r>
      <w:proofErr w:type="gramEnd"/>
      <w:r w:rsidR="005E459B">
        <w:t xml:space="preserve"> e 255. Apesar dos resultados mostrarem um</w:t>
      </w:r>
      <w:r w:rsidR="008277FA">
        <w:t>a diminuição significativa no tempo de encriptação (33%), o tempo médio de diminuição é pequeno, cerca de 1s.</w:t>
      </w:r>
      <w:r w:rsidR="005E459B">
        <w:t xml:space="preserve"> </w:t>
      </w:r>
    </w:p>
    <w:p w:rsidR="00FC1F81" w:rsidRPr="00FC1F81" w:rsidRDefault="00FC1F81" w:rsidP="00FC1F81">
      <w:r>
        <w:t>Para esse teste, o algoritmo</w:t>
      </w:r>
      <w:r w:rsidR="008277FA">
        <w:t xml:space="preserve"> otimizado apresentou, em média, </w:t>
      </w:r>
      <w:proofErr w:type="gramStart"/>
      <w:r w:rsidR="008277FA">
        <w:t>cerca de 3</w:t>
      </w:r>
      <w:r>
        <w:t>3</w:t>
      </w:r>
      <w:proofErr w:type="gramEnd"/>
      <w:r>
        <w:t>% de diminui</w:t>
      </w:r>
      <w:r w:rsidR="008277FA">
        <w:t>ção no tempo de encriptação e 5</w:t>
      </w:r>
      <w:r>
        <w:t>% de aumento da entropia.</w:t>
      </w:r>
    </w:p>
    <w:p w:rsidR="006333D2" w:rsidRPr="006333D2" w:rsidRDefault="006333D2" w:rsidP="006333D2"/>
    <w:p w:rsidR="004F070F" w:rsidRDefault="004F070F" w:rsidP="004F070F">
      <w:pPr>
        <w:pStyle w:val="Ttulo3"/>
      </w:pPr>
      <w:bookmarkStart w:id="229" w:name="_Toc278285985"/>
      <w:r>
        <w:lastRenderedPageBreak/>
        <w:t xml:space="preserve">5.1.9 Imagem de Teste </w:t>
      </w:r>
      <w:proofErr w:type="gramStart"/>
      <w:r>
        <w:t>9</w:t>
      </w:r>
      <w:proofErr w:type="gramEnd"/>
      <w:r>
        <w:t>: pp1209.pgm</w:t>
      </w:r>
      <w:bookmarkEnd w:id="229"/>
    </w:p>
    <w:p w:rsidR="004F070F" w:rsidRDefault="0000281E" w:rsidP="00166F17">
      <w:pPr>
        <w:ind w:firstLine="0"/>
      </w:pPr>
      <w:r>
        <w:rPr>
          <w:noProof/>
        </w:rPr>
        <w:drawing>
          <wp:inline distT="0" distB="0" distL="0" distR="0">
            <wp:extent cx="5773810" cy="3488095"/>
            <wp:effectExtent l="19050" t="0" r="0" b="0"/>
            <wp:docPr id="73"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 cstate="print"/>
                    <a:srcRect/>
                    <a:stretch>
                      <a:fillRect/>
                    </a:stretch>
                  </pic:blipFill>
                  <pic:spPr bwMode="auto">
                    <a:xfrm>
                      <a:off x="0" y="0"/>
                      <a:ext cx="5773810" cy="3488095"/>
                    </a:xfrm>
                    <a:prstGeom prst="rect">
                      <a:avLst/>
                    </a:prstGeom>
                    <a:noFill/>
                    <a:ln w="9525">
                      <a:noFill/>
                      <a:miter lim="800000"/>
                      <a:headEnd/>
                      <a:tailEnd/>
                    </a:ln>
                  </pic:spPr>
                </pic:pic>
              </a:graphicData>
            </a:graphic>
          </wp:inline>
        </w:drawing>
      </w:r>
    </w:p>
    <w:p w:rsidR="006333D2" w:rsidRDefault="006333D2" w:rsidP="00ED3DDD">
      <w:pPr>
        <w:pStyle w:val="Legenda"/>
        <w:ind w:firstLine="709"/>
        <w:jc w:val="both"/>
      </w:pPr>
      <w:bookmarkStart w:id="230" w:name="_Toc278285494"/>
      <w:r>
        <w:t xml:space="preserve">Figura </w:t>
      </w:r>
      <w:r w:rsidR="003C4A25">
        <w:fldChar w:fldCharType="begin"/>
      </w:r>
      <w:r w:rsidR="003C4A25">
        <w:instrText xml:space="preserve"> SEQ Figura \* ARABIC </w:instrText>
      </w:r>
      <w:r w:rsidR="003C4A25">
        <w:fldChar w:fldCharType="separate"/>
      </w:r>
      <w:r w:rsidR="00BD7594">
        <w:rPr>
          <w:noProof/>
        </w:rPr>
        <w:t>33</w:t>
      </w:r>
      <w:r w:rsidR="003C4A25">
        <w:rPr>
          <w:noProof/>
        </w:rPr>
        <w:fldChar w:fldCharType="end"/>
      </w:r>
      <w:r>
        <w:t xml:space="preserve">: </w:t>
      </w:r>
      <w:r w:rsidRPr="00DC7735">
        <w:t>Resultados obtidos a partir</w:t>
      </w:r>
      <w:r>
        <w:t xml:space="preserve"> da </w:t>
      </w:r>
      <w:r w:rsidR="00E63546">
        <w:fldChar w:fldCharType="begin"/>
      </w:r>
      <w:r>
        <w:instrText xml:space="preserve"> REF _Ref276995919 \h </w:instrText>
      </w:r>
      <w:r w:rsidR="00E63546">
        <w:fldChar w:fldCharType="separate"/>
      </w:r>
      <w:r w:rsidR="00BD7594">
        <w:t xml:space="preserve">Figura </w:t>
      </w:r>
      <w:r w:rsidR="00BD7594">
        <w:rPr>
          <w:noProof/>
        </w:rPr>
        <w:t>56</w:t>
      </w:r>
      <w:r w:rsidR="00E63546">
        <w:fldChar w:fldCharType="end"/>
      </w:r>
      <w:r>
        <w:t>.</w:t>
      </w:r>
      <w:bookmarkEnd w:id="230"/>
    </w:p>
    <w:p w:rsidR="00FC1F81" w:rsidRDefault="00FC1F81" w:rsidP="00FC1F81">
      <w:r>
        <w:t xml:space="preserve">Como pode ser visto na </w:t>
      </w:r>
      <w:r w:rsidR="00E63546">
        <w:fldChar w:fldCharType="begin"/>
      </w:r>
      <w:r w:rsidR="000963D3">
        <w:instrText xml:space="preserve"> REF _Ref269080225 \h </w:instrText>
      </w:r>
      <w:r w:rsidR="00E63546">
        <w:fldChar w:fldCharType="separate"/>
      </w:r>
      <w:r w:rsidR="00BD7594">
        <w:t xml:space="preserve">Figura </w:t>
      </w:r>
      <w:r w:rsidR="00BD7594">
        <w:rPr>
          <w:noProof/>
        </w:rPr>
        <w:t>57</w:t>
      </w:r>
      <w:r w:rsidR="00E63546">
        <w:fldChar w:fldCharType="end"/>
      </w:r>
      <w:r w:rsidR="000963D3">
        <w:t xml:space="preserve"> </w:t>
      </w:r>
      <w:r>
        <w:t>(Anexo A), a</w:t>
      </w:r>
      <w:r w:rsidR="008277FA">
        <w:t xml:space="preserve"> nona imagem de teste possui um histograma com diversas lacunas, o que torna o algoritmo bastante lento, perdendo bastante tempo procurando o </w:t>
      </w:r>
      <w:r w:rsidR="008277FA" w:rsidRPr="008277FA">
        <w:rPr>
          <w:i/>
        </w:rPr>
        <w:t>pixel</w:t>
      </w:r>
      <w:r w:rsidR="008277FA">
        <w:t xml:space="preserve"> mais próximo representável. Na verdade, devido ao fato de que, na faixa entre </w:t>
      </w:r>
      <w:proofErr w:type="gramStart"/>
      <w:r w:rsidR="008277FA">
        <w:t>0</w:t>
      </w:r>
      <w:proofErr w:type="gramEnd"/>
      <w:r w:rsidR="008277FA">
        <w:t xml:space="preserve"> e 255, apenas 64 valores estão presentes, o algoritmo passa mais tempo procurando outros </w:t>
      </w:r>
      <w:r w:rsidR="008277FA" w:rsidRPr="008277FA">
        <w:rPr>
          <w:i/>
        </w:rPr>
        <w:t>pixels</w:t>
      </w:r>
      <w:r w:rsidR="008277FA">
        <w:t xml:space="preserve"> para representar um </w:t>
      </w:r>
      <w:r w:rsidR="008277FA" w:rsidRPr="008277FA">
        <w:rPr>
          <w:i/>
        </w:rPr>
        <w:t>pixel</w:t>
      </w:r>
      <w:r w:rsidR="008277FA">
        <w:t xml:space="preserve"> faltante, e o algoritmo otimizado mostra bom resultados pois melhora essa busca. </w:t>
      </w:r>
    </w:p>
    <w:p w:rsidR="00FC1F81" w:rsidRPr="00FC1F81" w:rsidRDefault="00FC1F81" w:rsidP="00FC1F81">
      <w:r>
        <w:t>Para esse teste, o algoritmo otimizado apresentou</w:t>
      </w:r>
      <w:r w:rsidR="008277FA">
        <w:t xml:space="preserve">, em média, </w:t>
      </w:r>
      <w:proofErr w:type="gramStart"/>
      <w:r w:rsidR="008277FA">
        <w:t>cerca de 48</w:t>
      </w:r>
      <w:proofErr w:type="gramEnd"/>
      <w:r>
        <w:t>% de diminuição no tempo de encriptação e 10% de aumento da entropia.</w:t>
      </w:r>
    </w:p>
    <w:p w:rsidR="004F070F" w:rsidRDefault="004F070F" w:rsidP="004F070F">
      <w:pPr>
        <w:pStyle w:val="Ttulo3"/>
      </w:pPr>
      <w:bookmarkStart w:id="231" w:name="_Toc278285986"/>
      <w:r>
        <w:lastRenderedPageBreak/>
        <w:t>5.1.1</w:t>
      </w:r>
      <w:r w:rsidR="00F12F86">
        <w:t>0</w:t>
      </w:r>
      <w:r>
        <w:t xml:space="preserve"> Imagem de Teste 10: </w:t>
      </w:r>
      <w:proofErr w:type="spellStart"/>
      <w:proofErr w:type="gramStart"/>
      <w:r>
        <w:t>zelda.</w:t>
      </w:r>
      <w:proofErr w:type="gramEnd"/>
      <w:r>
        <w:t>pgm</w:t>
      </w:r>
      <w:bookmarkEnd w:id="231"/>
      <w:proofErr w:type="spellEnd"/>
    </w:p>
    <w:p w:rsidR="004F070F" w:rsidRDefault="0000281E" w:rsidP="00166F17">
      <w:pPr>
        <w:ind w:firstLine="0"/>
      </w:pPr>
      <w:r>
        <w:rPr>
          <w:noProof/>
        </w:rPr>
        <w:drawing>
          <wp:inline distT="0" distB="0" distL="0" distR="0">
            <wp:extent cx="5773810" cy="3488095"/>
            <wp:effectExtent l="19050" t="0" r="0" b="0"/>
            <wp:docPr id="74"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cstate="print"/>
                    <a:srcRect/>
                    <a:stretch>
                      <a:fillRect/>
                    </a:stretch>
                  </pic:blipFill>
                  <pic:spPr bwMode="auto">
                    <a:xfrm>
                      <a:off x="0" y="0"/>
                      <a:ext cx="5773810" cy="3488095"/>
                    </a:xfrm>
                    <a:prstGeom prst="rect">
                      <a:avLst/>
                    </a:prstGeom>
                    <a:noFill/>
                    <a:ln w="9525">
                      <a:noFill/>
                      <a:miter lim="800000"/>
                      <a:headEnd/>
                      <a:tailEnd/>
                    </a:ln>
                  </pic:spPr>
                </pic:pic>
              </a:graphicData>
            </a:graphic>
          </wp:inline>
        </w:drawing>
      </w:r>
    </w:p>
    <w:p w:rsidR="006333D2" w:rsidRDefault="006333D2" w:rsidP="00ED3DDD">
      <w:pPr>
        <w:pStyle w:val="Legenda"/>
        <w:ind w:firstLine="709"/>
        <w:jc w:val="both"/>
      </w:pPr>
      <w:bookmarkStart w:id="232" w:name="_Toc278285495"/>
      <w:r>
        <w:t xml:space="preserve">Figura </w:t>
      </w:r>
      <w:r w:rsidR="003C4A25">
        <w:fldChar w:fldCharType="begin"/>
      </w:r>
      <w:r w:rsidR="003C4A25">
        <w:instrText xml:space="preserve"> SEQ Figura \* ARABIC </w:instrText>
      </w:r>
      <w:r w:rsidR="003C4A25">
        <w:fldChar w:fldCharType="separate"/>
      </w:r>
      <w:r w:rsidR="00BD7594">
        <w:rPr>
          <w:noProof/>
        </w:rPr>
        <w:t>34</w:t>
      </w:r>
      <w:r w:rsidR="003C4A25">
        <w:rPr>
          <w:noProof/>
        </w:rPr>
        <w:fldChar w:fldCharType="end"/>
      </w:r>
      <w:r>
        <w:t xml:space="preserve">: </w:t>
      </w:r>
      <w:r w:rsidRPr="009C2396">
        <w:t>Resultados obtidos a partir</w:t>
      </w:r>
      <w:r>
        <w:t xml:space="preserve"> da </w:t>
      </w:r>
      <w:r w:rsidR="00E63546">
        <w:fldChar w:fldCharType="begin"/>
      </w:r>
      <w:r>
        <w:instrText xml:space="preserve"> REF _Ref276995929 \h </w:instrText>
      </w:r>
      <w:r w:rsidR="00E63546">
        <w:fldChar w:fldCharType="separate"/>
      </w:r>
      <w:r w:rsidR="00BD7594">
        <w:t xml:space="preserve">Figura </w:t>
      </w:r>
      <w:r w:rsidR="00BD7594">
        <w:rPr>
          <w:noProof/>
        </w:rPr>
        <w:t>58</w:t>
      </w:r>
      <w:r w:rsidR="00E63546">
        <w:fldChar w:fldCharType="end"/>
      </w:r>
      <w:r>
        <w:t>.</w:t>
      </w:r>
      <w:bookmarkEnd w:id="232"/>
    </w:p>
    <w:p w:rsidR="00FC1F81" w:rsidRDefault="00FC1F81" w:rsidP="00FC1F81">
      <w:r>
        <w:t xml:space="preserve">Como pode ser visto na </w:t>
      </w:r>
      <w:r w:rsidR="00E63546">
        <w:fldChar w:fldCharType="begin"/>
      </w:r>
      <w:r w:rsidR="000963D3">
        <w:instrText xml:space="preserve"> REF _Ref277002090 \h </w:instrText>
      </w:r>
      <w:r w:rsidR="00E63546">
        <w:fldChar w:fldCharType="separate"/>
      </w:r>
      <w:r w:rsidR="00BD7594">
        <w:t xml:space="preserve">Figura </w:t>
      </w:r>
      <w:r w:rsidR="00BD7594">
        <w:rPr>
          <w:noProof/>
        </w:rPr>
        <w:t>59</w:t>
      </w:r>
      <w:r w:rsidR="00E63546">
        <w:fldChar w:fldCharType="end"/>
      </w:r>
      <w:r w:rsidR="000963D3">
        <w:t xml:space="preserve"> </w:t>
      </w:r>
      <w:r>
        <w:t>(Anexo A), a</w:t>
      </w:r>
      <w:r w:rsidR="008277FA">
        <w:t xml:space="preserve"> décima imagem teste possui um histograma parecido com o da </w:t>
      </w:r>
      <w:r w:rsidR="00007F1D">
        <w:t xml:space="preserve">quinta </w:t>
      </w:r>
      <w:r w:rsidR="008277FA">
        <w:t xml:space="preserve">imagem de teste, porém a décima imagem de teste possui valores entre </w:t>
      </w:r>
      <w:proofErr w:type="gramStart"/>
      <w:r w:rsidR="008277FA">
        <w:t>8</w:t>
      </w:r>
      <w:proofErr w:type="gramEnd"/>
      <w:r w:rsidR="008277FA">
        <w:t xml:space="preserve"> e 204. Os resultados são semelhantes aos resultados da </w:t>
      </w:r>
      <w:r w:rsidR="00007F1D">
        <w:t>quinta</w:t>
      </w:r>
      <w:r w:rsidR="008277FA">
        <w:t xml:space="preserve"> imagem de teste. </w:t>
      </w:r>
    </w:p>
    <w:p w:rsidR="00FC1F81" w:rsidRPr="00FC1F81" w:rsidRDefault="00FC1F81" w:rsidP="00FC1F81">
      <w:r>
        <w:t xml:space="preserve">Para esse teste, o algoritmo </w:t>
      </w:r>
      <w:proofErr w:type="gramStart"/>
      <w:r>
        <w:t>otimizado</w:t>
      </w:r>
      <w:proofErr w:type="gramEnd"/>
      <w:r>
        <w:t xml:space="preserve"> apresentou</w:t>
      </w:r>
      <w:r w:rsidR="008277FA">
        <w:t>, em média, cerca de 60</w:t>
      </w:r>
      <w:r>
        <w:t>% de diminuição no tempo de encriptação e</w:t>
      </w:r>
      <w:r w:rsidR="008277FA">
        <w:t xml:space="preserve"> 8</w:t>
      </w:r>
      <w:r>
        <w:t>% de aumento da entropia.</w:t>
      </w:r>
    </w:p>
    <w:p w:rsidR="008B4E7E" w:rsidRDefault="008B4E7E" w:rsidP="00DA0310"/>
    <w:p w:rsidR="00665FBA" w:rsidRDefault="00665FBA" w:rsidP="00DA0310"/>
    <w:p w:rsidR="00665FBA" w:rsidRDefault="00665FBA" w:rsidP="00DA0310"/>
    <w:p w:rsidR="00665FBA" w:rsidRDefault="00665FBA" w:rsidP="00DA0310"/>
    <w:p w:rsidR="00665FBA" w:rsidRDefault="00665FBA" w:rsidP="00DA0310"/>
    <w:p w:rsidR="00665FBA" w:rsidRDefault="00665FBA" w:rsidP="00DA0310"/>
    <w:p w:rsidR="00665FBA" w:rsidRDefault="00665FBA" w:rsidP="00DA0310"/>
    <w:p w:rsidR="00665FBA" w:rsidRDefault="00665FBA" w:rsidP="00DA0310"/>
    <w:p w:rsidR="00665FBA" w:rsidRDefault="00665FBA" w:rsidP="00DA0310"/>
    <w:p w:rsidR="009F512C" w:rsidRDefault="00F07758" w:rsidP="009F512C">
      <w:pPr>
        <w:pStyle w:val="Ttulo2"/>
      </w:pPr>
      <w:bookmarkStart w:id="233" w:name="_Toc269678054"/>
      <w:bookmarkStart w:id="234" w:name="_Toc278285987"/>
      <w:r>
        <w:lastRenderedPageBreak/>
        <w:t xml:space="preserve">5.2 GRUPO DE EXPERIMENTO </w:t>
      </w:r>
      <w:proofErr w:type="gramStart"/>
      <w:r>
        <w:t>2</w:t>
      </w:r>
      <w:bookmarkEnd w:id="233"/>
      <w:bookmarkEnd w:id="234"/>
      <w:proofErr w:type="gramEnd"/>
    </w:p>
    <w:p w:rsidR="009F512C" w:rsidRDefault="009F512C" w:rsidP="009F512C">
      <w:r>
        <w:t xml:space="preserve">No grupo de experimento </w:t>
      </w:r>
      <w:proofErr w:type="gramStart"/>
      <w:r>
        <w:t>2</w:t>
      </w:r>
      <w:proofErr w:type="gramEnd"/>
      <w:r>
        <w:t xml:space="preserve">, foram utilizadas as mesmas imagens-chave para </w:t>
      </w:r>
      <w:proofErr w:type="spellStart"/>
      <w:r>
        <w:t>encriptar</w:t>
      </w:r>
      <w:proofErr w:type="spellEnd"/>
      <w:r>
        <w:t xml:space="preserve"> uma mensagem. A diferença é que a mensagem a ser </w:t>
      </w:r>
      <w:proofErr w:type="spellStart"/>
      <w:r>
        <w:t>encriptada</w:t>
      </w:r>
      <w:proofErr w:type="spellEnd"/>
      <w:r>
        <w:t xml:space="preserve"> é um texto em português, e não </w:t>
      </w:r>
      <w:r w:rsidR="00007F1D">
        <w:t xml:space="preserve">um texto </w:t>
      </w:r>
      <w:r>
        <w:t xml:space="preserve">randômico. Essa diferença aparece no histograma da mensagem original, pois ao invés de possuir um histograma que tende à uniformidade, como o randômico, as </w:t>
      </w:r>
      <w:proofErr w:type="spellStart"/>
      <w:r>
        <w:t>freqüências</w:t>
      </w:r>
      <w:proofErr w:type="spellEnd"/>
      <w:r>
        <w:t xml:space="preserve"> de certas letras na língua portuguesa tendem a ser maior que outras. Além disso, em um texto real, os caracteres não imprimíveis não aparecem no texto, com exceção do ASCII-10 e ASCII-11 (</w:t>
      </w:r>
      <w:proofErr w:type="spellStart"/>
      <w:r w:rsidRPr="00C37B24">
        <w:rPr>
          <w:i/>
        </w:rPr>
        <w:t>line</w:t>
      </w:r>
      <w:proofErr w:type="spellEnd"/>
      <w:r w:rsidRPr="00C37B24">
        <w:rPr>
          <w:i/>
        </w:rPr>
        <w:t xml:space="preserve"> </w:t>
      </w:r>
      <w:proofErr w:type="spellStart"/>
      <w:r w:rsidRPr="00C37B24">
        <w:rPr>
          <w:i/>
        </w:rPr>
        <w:t>feed</w:t>
      </w:r>
      <w:proofErr w:type="spellEnd"/>
      <w:r>
        <w:t xml:space="preserve"> e </w:t>
      </w:r>
      <w:proofErr w:type="spellStart"/>
      <w:r w:rsidRPr="00C37B24">
        <w:rPr>
          <w:i/>
        </w:rPr>
        <w:t>carriage</w:t>
      </w:r>
      <w:proofErr w:type="spellEnd"/>
      <w:r w:rsidRPr="00C37B24">
        <w:rPr>
          <w:i/>
        </w:rPr>
        <w:t xml:space="preserve"> </w:t>
      </w:r>
      <w:proofErr w:type="spellStart"/>
      <w:r w:rsidRPr="00C37B24">
        <w:rPr>
          <w:i/>
        </w:rPr>
        <w:t>return</w:t>
      </w:r>
      <w:proofErr w:type="spellEnd"/>
      <w:r>
        <w:t xml:space="preserve">, respectivamente). O texto utilizado foi o capítulo Gênesis da Bíblia Cristã e seu histograma pode ser visto na </w:t>
      </w:r>
      <w:r w:rsidR="00E63546">
        <w:fldChar w:fldCharType="begin"/>
      </w:r>
      <w:r>
        <w:instrText xml:space="preserve"> REF _Ref269081105 \h </w:instrText>
      </w:r>
      <w:r w:rsidR="00E63546">
        <w:fldChar w:fldCharType="separate"/>
      </w:r>
      <w:r w:rsidR="00BD7594">
        <w:t xml:space="preserve">Figura </w:t>
      </w:r>
      <w:r w:rsidR="00BD7594">
        <w:rPr>
          <w:noProof/>
        </w:rPr>
        <w:t>35</w:t>
      </w:r>
      <w:r w:rsidR="00E63546">
        <w:fldChar w:fldCharType="end"/>
      </w:r>
      <w:r>
        <w:t>.</w:t>
      </w:r>
    </w:p>
    <w:p w:rsidR="009F512C" w:rsidRDefault="009F512C" w:rsidP="009F512C">
      <w:pPr>
        <w:ind w:firstLine="0"/>
        <w:jc w:val="center"/>
      </w:pPr>
      <w:r>
        <w:rPr>
          <w:noProof/>
        </w:rPr>
        <w:drawing>
          <wp:inline distT="0" distB="0" distL="0" distR="0">
            <wp:extent cx="4383617" cy="3292410"/>
            <wp:effectExtent l="19050" t="0" r="0" b="0"/>
            <wp:docPr id="64"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cstate="print"/>
                    <a:srcRect/>
                    <a:stretch>
                      <a:fillRect/>
                    </a:stretch>
                  </pic:blipFill>
                  <pic:spPr bwMode="auto">
                    <a:xfrm>
                      <a:off x="0" y="0"/>
                      <a:ext cx="4383617" cy="3292410"/>
                    </a:xfrm>
                    <a:prstGeom prst="rect">
                      <a:avLst/>
                    </a:prstGeom>
                    <a:noFill/>
                    <a:ln w="9525">
                      <a:noFill/>
                      <a:miter lim="800000"/>
                      <a:headEnd/>
                      <a:tailEnd/>
                    </a:ln>
                  </pic:spPr>
                </pic:pic>
              </a:graphicData>
            </a:graphic>
          </wp:inline>
        </w:drawing>
      </w:r>
    </w:p>
    <w:p w:rsidR="009F512C" w:rsidRDefault="009F512C" w:rsidP="00ED3DDD">
      <w:pPr>
        <w:pStyle w:val="Legenda"/>
        <w:ind w:firstLine="709"/>
        <w:jc w:val="both"/>
      </w:pPr>
      <w:bookmarkStart w:id="235" w:name="_Ref269081105"/>
      <w:bookmarkStart w:id="236" w:name="_Ref269081194"/>
      <w:bookmarkStart w:id="237" w:name="_Toc269677980"/>
      <w:bookmarkStart w:id="238" w:name="_Toc278285496"/>
      <w:r>
        <w:t xml:space="preserve">Figura </w:t>
      </w:r>
      <w:r w:rsidR="003C4A25">
        <w:fldChar w:fldCharType="begin"/>
      </w:r>
      <w:r w:rsidR="003C4A25">
        <w:instrText xml:space="preserve"> SEQ Figura \* ARABIC </w:instrText>
      </w:r>
      <w:r w:rsidR="003C4A25">
        <w:fldChar w:fldCharType="separate"/>
      </w:r>
      <w:r w:rsidR="00BD7594">
        <w:rPr>
          <w:noProof/>
        </w:rPr>
        <w:t>35</w:t>
      </w:r>
      <w:r w:rsidR="003C4A25">
        <w:rPr>
          <w:noProof/>
        </w:rPr>
        <w:fldChar w:fldCharType="end"/>
      </w:r>
      <w:bookmarkEnd w:id="235"/>
      <w:r>
        <w:t>: Histograma do capítulo Gênesis da Bíblia Cristã.</w:t>
      </w:r>
      <w:bookmarkEnd w:id="236"/>
      <w:bookmarkEnd w:id="237"/>
      <w:bookmarkEnd w:id="238"/>
    </w:p>
    <w:p w:rsidR="008B4E7E" w:rsidRDefault="009F512C" w:rsidP="009F512C">
      <w:r>
        <w:t xml:space="preserve">Como podemos notar na </w:t>
      </w:r>
      <w:r w:rsidR="00E63546">
        <w:fldChar w:fldCharType="begin"/>
      </w:r>
      <w:r>
        <w:instrText xml:space="preserve"> REF _Ref269081105 \h </w:instrText>
      </w:r>
      <w:r w:rsidR="00E63546">
        <w:fldChar w:fldCharType="separate"/>
      </w:r>
      <w:r w:rsidR="00BD7594">
        <w:t xml:space="preserve">Figura </w:t>
      </w:r>
      <w:r w:rsidR="00BD7594">
        <w:rPr>
          <w:noProof/>
        </w:rPr>
        <w:t>35</w:t>
      </w:r>
      <w:r w:rsidR="00E63546">
        <w:fldChar w:fldCharType="end"/>
      </w:r>
      <w:r>
        <w:t xml:space="preserve">, o caractere que mais se repete é o ASCII-32, o espaço entre palavras. Em seguida, notamos uma concentração na área entre 97 e 122, que são as letras de “a” a “z”, minúsculas. Outros caracteres também aparecem, mas com menor </w:t>
      </w:r>
      <w:proofErr w:type="spellStart"/>
      <w:r>
        <w:t>freqüência</w:t>
      </w:r>
      <w:proofErr w:type="spellEnd"/>
      <w:r>
        <w:t xml:space="preserve"> do que os citados. A quantidade de caracteres contidos no Gênesis é de 187071.</w:t>
      </w:r>
      <w:r w:rsidR="008E685A">
        <w:t xml:space="preserve"> Os resultados da encriptação do Gênesis, utilizando o algoritmo original</w:t>
      </w:r>
      <w:r w:rsidR="0091523C">
        <w:t xml:space="preserve"> e o algoritmo </w:t>
      </w:r>
      <w:proofErr w:type="gramStart"/>
      <w:r w:rsidR="0091523C">
        <w:t>otimizado</w:t>
      </w:r>
      <w:proofErr w:type="gramEnd"/>
      <w:r w:rsidR="008E685A">
        <w:t xml:space="preserve">, com cada imagem do banco de teste, podem ser visto na </w:t>
      </w:r>
      <w:r w:rsidR="00E63546">
        <w:fldChar w:fldCharType="begin"/>
      </w:r>
      <w:r w:rsidR="008E685A">
        <w:instrText xml:space="preserve"> REF _Ref269081950 \h </w:instrText>
      </w:r>
      <w:r w:rsidR="00E63546">
        <w:fldChar w:fldCharType="separate"/>
      </w:r>
      <w:r w:rsidR="00BD7594">
        <w:t xml:space="preserve">Tabela </w:t>
      </w:r>
      <w:r w:rsidR="00BD7594">
        <w:rPr>
          <w:noProof/>
        </w:rPr>
        <w:t>5</w:t>
      </w:r>
      <w:r w:rsidR="00E63546">
        <w:fldChar w:fldCharType="end"/>
      </w:r>
      <w:r w:rsidR="008E685A">
        <w:t>.</w:t>
      </w:r>
    </w:p>
    <w:tbl>
      <w:tblPr>
        <w:tblStyle w:val="Tabelacomgrade"/>
        <w:tblW w:w="0" w:type="auto"/>
        <w:tblLayout w:type="fixed"/>
        <w:tblLook w:val="04A0" w:firstRow="1" w:lastRow="0" w:firstColumn="1" w:lastColumn="0" w:noHBand="0" w:noVBand="1"/>
      </w:tblPr>
      <w:tblGrid>
        <w:gridCol w:w="1733"/>
        <w:gridCol w:w="2480"/>
        <w:gridCol w:w="2480"/>
        <w:gridCol w:w="1185"/>
        <w:gridCol w:w="1410"/>
      </w:tblGrid>
      <w:tr w:rsidR="008E685A" w:rsidTr="008E685A">
        <w:tc>
          <w:tcPr>
            <w:tcW w:w="1733" w:type="dxa"/>
          </w:tcPr>
          <w:p w:rsidR="008E685A" w:rsidRPr="00FB7847" w:rsidRDefault="008E685A" w:rsidP="008E685A">
            <w:pPr>
              <w:spacing w:line="240" w:lineRule="auto"/>
              <w:ind w:firstLine="0"/>
              <w:jc w:val="center"/>
            </w:pPr>
          </w:p>
        </w:tc>
        <w:tc>
          <w:tcPr>
            <w:tcW w:w="2480" w:type="dxa"/>
          </w:tcPr>
          <w:p w:rsidR="008E685A" w:rsidRDefault="008E685A" w:rsidP="008E685A">
            <w:pPr>
              <w:spacing w:line="240" w:lineRule="auto"/>
              <w:ind w:firstLine="0"/>
              <w:jc w:val="center"/>
            </w:pPr>
            <w:r>
              <w:t>Tempo de encriptação</w:t>
            </w:r>
          </w:p>
          <w:p w:rsidR="008E685A" w:rsidRDefault="008E685A" w:rsidP="008E685A">
            <w:pPr>
              <w:spacing w:line="240" w:lineRule="auto"/>
              <w:ind w:firstLine="0"/>
              <w:jc w:val="center"/>
            </w:pPr>
            <w:r>
              <w:t>(original)</w:t>
            </w:r>
          </w:p>
          <w:p w:rsidR="008E685A" w:rsidRPr="00FB7847" w:rsidRDefault="008E685A" w:rsidP="008E685A">
            <w:pPr>
              <w:spacing w:line="240" w:lineRule="auto"/>
              <w:ind w:firstLine="0"/>
              <w:jc w:val="center"/>
            </w:pPr>
            <w:r>
              <w:t>(s)</w:t>
            </w:r>
          </w:p>
        </w:tc>
        <w:tc>
          <w:tcPr>
            <w:tcW w:w="2480" w:type="dxa"/>
          </w:tcPr>
          <w:p w:rsidR="008E685A" w:rsidRDefault="008E685A" w:rsidP="00391277">
            <w:pPr>
              <w:spacing w:line="240" w:lineRule="auto"/>
              <w:ind w:firstLine="0"/>
              <w:jc w:val="center"/>
            </w:pPr>
            <w:r>
              <w:t>Tempo de encriptação</w:t>
            </w:r>
          </w:p>
          <w:p w:rsidR="008E685A" w:rsidRDefault="008E685A" w:rsidP="00391277">
            <w:pPr>
              <w:spacing w:line="240" w:lineRule="auto"/>
              <w:ind w:firstLine="0"/>
              <w:jc w:val="center"/>
            </w:pPr>
            <w:r>
              <w:t>(</w:t>
            </w:r>
            <w:proofErr w:type="gramStart"/>
            <w:r>
              <w:t>otimizado</w:t>
            </w:r>
            <w:proofErr w:type="gramEnd"/>
            <w:r>
              <w:t>)</w:t>
            </w:r>
          </w:p>
          <w:p w:rsidR="008E685A" w:rsidRPr="00FB7847" w:rsidRDefault="008E685A" w:rsidP="00150CD1">
            <w:pPr>
              <w:spacing w:line="240" w:lineRule="auto"/>
              <w:ind w:firstLine="0"/>
              <w:jc w:val="center"/>
            </w:pPr>
            <w:r>
              <w:t>(s)</w:t>
            </w:r>
          </w:p>
        </w:tc>
        <w:tc>
          <w:tcPr>
            <w:tcW w:w="1185" w:type="dxa"/>
          </w:tcPr>
          <w:p w:rsidR="008E685A" w:rsidRDefault="008E685A" w:rsidP="00391277">
            <w:pPr>
              <w:spacing w:line="240" w:lineRule="auto"/>
              <w:ind w:firstLine="0"/>
              <w:jc w:val="center"/>
            </w:pPr>
            <w:r>
              <w:t>Entropia</w:t>
            </w:r>
          </w:p>
          <w:p w:rsidR="008E685A" w:rsidRDefault="008E685A" w:rsidP="00391277">
            <w:pPr>
              <w:spacing w:line="240" w:lineRule="auto"/>
              <w:ind w:firstLine="0"/>
              <w:jc w:val="center"/>
            </w:pPr>
            <w:r>
              <w:t>(original)</w:t>
            </w:r>
          </w:p>
          <w:p w:rsidR="008E685A" w:rsidRPr="00FB7847" w:rsidRDefault="008E685A" w:rsidP="00391277">
            <w:pPr>
              <w:spacing w:line="240" w:lineRule="auto"/>
              <w:ind w:firstLine="0"/>
              <w:jc w:val="center"/>
            </w:pPr>
          </w:p>
        </w:tc>
        <w:tc>
          <w:tcPr>
            <w:tcW w:w="1410" w:type="dxa"/>
          </w:tcPr>
          <w:p w:rsidR="008E685A" w:rsidRDefault="008E685A" w:rsidP="00391277">
            <w:pPr>
              <w:spacing w:line="240" w:lineRule="auto"/>
              <w:ind w:firstLine="0"/>
              <w:jc w:val="center"/>
            </w:pPr>
            <w:r>
              <w:t>Entropia</w:t>
            </w:r>
          </w:p>
          <w:p w:rsidR="008E685A" w:rsidRDefault="008E685A" w:rsidP="00391277">
            <w:pPr>
              <w:spacing w:line="240" w:lineRule="auto"/>
              <w:ind w:firstLine="0"/>
              <w:jc w:val="center"/>
            </w:pPr>
            <w:r>
              <w:t>(</w:t>
            </w:r>
            <w:proofErr w:type="gramStart"/>
            <w:r>
              <w:t>otimizado</w:t>
            </w:r>
            <w:proofErr w:type="gramEnd"/>
            <w:r>
              <w:t>)</w:t>
            </w:r>
          </w:p>
          <w:p w:rsidR="008E685A" w:rsidRPr="00FB7847" w:rsidRDefault="008E685A" w:rsidP="00391277">
            <w:pPr>
              <w:spacing w:line="240" w:lineRule="auto"/>
              <w:ind w:firstLine="0"/>
              <w:jc w:val="center"/>
            </w:pPr>
          </w:p>
        </w:tc>
      </w:tr>
      <w:tr w:rsidR="008E685A" w:rsidTr="008E685A">
        <w:tc>
          <w:tcPr>
            <w:tcW w:w="1733" w:type="dxa"/>
          </w:tcPr>
          <w:p w:rsidR="008E685A" w:rsidRPr="00FB7847" w:rsidRDefault="008E685A" w:rsidP="008E685A">
            <w:pPr>
              <w:spacing w:line="240" w:lineRule="auto"/>
              <w:ind w:firstLine="0"/>
              <w:jc w:val="center"/>
            </w:pPr>
            <w:proofErr w:type="spellStart"/>
            <w:proofErr w:type="gramStart"/>
            <w:r>
              <w:t>aerial</w:t>
            </w:r>
            <w:proofErr w:type="spellEnd"/>
            <w:proofErr w:type="gramEnd"/>
          </w:p>
        </w:tc>
        <w:tc>
          <w:tcPr>
            <w:tcW w:w="2480" w:type="dxa"/>
          </w:tcPr>
          <w:p w:rsidR="008E685A" w:rsidRPr="00FB7847" w:rsidRDefault="008E685A" w:rsidP="008E685A">
            <w:pPr>
              <w:spacing w:line="240" w:lineRule="auto"/>
              <w:ind w:firstLine="0"/>
              <w:jc w:val="center"/>
            </w:pPr>
            <w:r>
              <w:t>78.80</w:t>
            </w:r>
          </w:p>
        </w:tc>
        <w:tc>
          <w:tcPr>
            <w:tcW w:w="2480" w:type="dxa"/>
          </w:tcPr>
          <w:p w:rsidR="008E685A" w:rsidRDefault="00150CD1" w:rsidP="008E685A">
            <w:pPr>
              <w:spacing w:line="240" w:lineRule="auto"/>
              <w:ind w:firstLine="0"/>
              <w:jc w:val="center"/>
            </w:pPr>
            <w:r>
              <w:t>78.52</w:t>
            </w:r>
          </w:p>
        </w:tc>
        <w:tc>
          <w:tcPr>
            <w:tcW w:w="1185" w:type="dxa"/>
          </w:tcPr>
          <w:p w:rsidR="008E685A" w:rsidRDefault="00150CD1" w:rsidP="008E685A">
            <w:pPr>
              <w:spacing w:line="240" w:lineRule="auto"/>
              <w:ind w:firstLine="0"/>
              <w:jc w:val="center"/>
            </w:pPr>
            <w:r>
              <w:t>8.82</w:t>
            </w:r>
          </w:p>
        </w:tc>
        <w:tc>
          <w:tcPr>
            <w:tcW w:w="1410" w:type="dxa"/>
          </w:tcPr>
          <w:p w:rsidR="008E685A" w:rsidRDefault="00150CD1" w:rsidP="008E685A">
            <w:pPr>
              <w:spacing w:line="240" w:lineRule="auto"/>
              <w:ind w:firstLine="0"/>
              <w:jc w:val="center"/>
            </w:pPr>
            <w:r>
              <w:t>8.83</w:t>
            </w:r>
          </w:p>
        </w:tc>
      </w:tr>
      <w:tr w:rsidR="008E685A" w:rsidTr="008E685A">
        <w:tc>
          <w:tcPr>
            <w:tcW w:w="1733" w:type="dxa"/>
          </w:tcPr>
          <w:p w:rsidR="008E685A" w:rsidRPr="00FB7847" w:rsidRDefault="008E685A" w:rsidP="008E685A">
            <w:pPr>
              <w:spacing w:line="240" w:lineRule="auto"/>
              <w:ind w:firstLine="0"/>
              <w:jc w:val="center"/>
            </w:pPr>
            <w:proofErr w:type="spellStart"/>
            <w:proofErr w:type="gramStart"/>
            <w:r>
              <w:t>boats</w:t>
            </w:r>
            <w:proofErr w:type="spellEnd"/>
            <w:proofErr w:type="gramEnd"/>
          </w:p>
        </w:tc>
        <w:tc>
          <w:tcPr>
            <w:tcW w:w="2480" w:type="dxa"/>
          </w:tcPr>
          <w:p w:rsidR="008E685A" w:rsidRPr="00FB7847" w:rsidRDefault="008E685A" w:rsidP="008E685A">
            <w:pPr>
              <w:spacing w:line="240" w:lineRule="auto"/>
              <w:ind w:firstLine="0"/>
              <w:jc w:val="center"/>
            </w:pPr>
            <w:r>
              <w:t>112.06</w:t>
            </w:r>
          </w:p>
        </w:tc>
        <w:tc>
          <w:tcPr>
            <w:tcW w:w="2480" w:type="dxa"/>
          </w:tcPr>
          <w:p w:rsidR="008E685A" w:rsidRDefault="00150CD1" w:rsidP="008E685A">
            <w:pPr>
              <w:spacing w:line="240" w:lineRule="auto"/>
              <w:ind w:firstLine="0"/>
              <w:jc w:val="center"/>
            </w:pPr>
            <w:r>
              <w:t>99.34</w:t>
            </w:r>
          </w:p>
        </w:tc>
        <w:tc>
          <w:tcPr>
            <w:tcW w:w="1185" w:type="dxa"/>
          </w:tcPr>
          <w:p w:rsidR="008E685A" w:rsidRDefault="00150CD1" w:rsidP="008E685A">
            <w:pPr>
              <w:spacing w:line="240" w:lineRule="auto"/>
              <w:ind w:firstLine="0"/>
              <w:jc w:val="center"/>
            </w:pPr>
            <w:r>
              <w:t>6.40</w:t>
            </w:r>
          </w:p>
        </w:tc>
        <w:tc>
          <w:tcPr>
            <w:tcW w:w="1410" w:type="dxa"/>
          </w:tcPr>
          <w:p w:rsidR="008E685A" w:rsidRDefault="00150CD1" w:rsidP="008E685A">
            <w:pPr>
              <w:spacing w:line="240" w:lineRule="auto"/>
              <w:ind w:firstLine="0"/>
              <w:jc w:val="center"/>
            </w:pPr>
            <w:r>
              <w:t>6.45</w:t>
            </w:r>
          </w:p>
        </w:tc>
      </w:tr>
      <w:tr w:rsidR="008E685A" w:rsidTr="008E685A">
        <w:tc>
          <w:tcPr>
            <w:tcW w:w="1733" w:type="dxa"/>
          </w:tcPr>
          <w:p w:rsidR="008E685A" w:rsidRPr="00FB7847" w:rsidRDefault="008E685A" w:rsidP="008E685A">
            <w:pPr>
              <w:spacing w:line="240" w:lineRule="auto"/>
              <w:ind w:firstLine="0"/>
              <w:jc w:val="center"/>
            </w:pPr>
            <w:proofErr w:type="gramStart"/>
            <w:r>
              <w:t>bridge</w:t>
            </w:r>
            <w:proofErr w:type="gramEnd"/>
          </w:p>
        </w:tc>
        <w:tc>
          <w:tcPr>
            <w:tcW w:w="2480" w:type="dxa"/>
          </w:tcPr>
          <w:p w:rsidR="008E685A" w:rsidRPr="00FB7847" w:rsidRDefault="008E685A" w:rsidP="008E685A">
            <w:pPr>
              <w:spacing w:line="240" w:lineRule="auto"/>
              <w:ind w:firstLine="0"/>
              <w:jc w:val="center"/>
            </w:pPr>
            <w:r>
              <w:t>317.86</w:t>
            </w:r>
          </w:p>
        </w:tc>
        <w:tc>
          <w:tcPr>
            <w:tcW w:w="2480" w:type="dxa"/>
          </w:tcPr>
          <w:p w:rsidR="008E685A" w:rsidRDefault="00150CD1" w:rsidP="008E685A">
            <w:pPr>
              <w:spacing w:line="240" w:lineRule="auto"/>
              <w:ind w:firstLine="0"/>
              <w:jc w:val="center"/>
            </w:pPr>
            <w:r>
              <w:t>289.12</w:t>
            </w:r>
          </w:p>
        </w:tc>
        <w:tc>
          <w:tcPr>
            <w:tcW w:w="1185" w:type="dxa"/>
          </w:tcPr>
          <w:p w:rsidR="008E685A" w:rsidRDefault="00150CD1" w:rsidP="008E685A">
            <w:pPr>
              <w:spacing w:line="240" w:lineRule="auto"/>
              <w:ind w:firstLine="0"/>
              <w:jc w:val="center"/>
            </w:pPr>
            <w:r>
              <w:t>5.98</w:t>
            </w:r>
          </w:p>
        </w:tc>
        <w:tc>
          <w:tcPr>
            <w:tcW w:w="1410" w:type="dxa"/>
          </w:tcPr>
          <w:p w:rsidR="008E685A" w:rsidRDefault="00150CD1" w:rsidP="008E685A">
            <w:pPr>
              <w:spacing w:line="240" w:lineRule="auto"/>
              <w:ind w:firstLine="0"/>
              <w:jc w:val="center"/>
            </w:pPr>
            <w:r>
              <w:t>6.55</w:t>
            </w:r>
          </w:p>
        </w:tc>
      </w:tr>
      <w:tr w:rsidR="008E685A" w:rsidTr="008E685A">
        <w:tc>
          <w:tcPr>
            <w:tcW w:w="1733" w:type="dxa"/>
          </w:tcPr>
          <w:p w:rsidR="008E685A" w:rsidRPr="00FB7847" w:rsidRDefault="008E685A" w:rsidP="008E685A">
            <w:pPr>
              <w:spacing w:line="240" w:lineRule="auto"/>
              <w:ind w:firstLine="0"/>
              <w:jc w:val="center"/>
            </w:pPr>
            <w:r>
              <w:lastRenderedPageBreak/>
              <w:t>D108</w:t>
            </w:r>
          </w:p>
        </w:tc>
        <w:tc>
          <w:tcPr>
            <w:tcW w:w="2480" w:type="dxa"/>
          </w:tcPr>
          <w:p w:rsidR="008E685A" w:rsidRPr="00FB7847" w:rsidRDefault="008E685A" w:rsidP="008E685A">
            <w:pPr>
              <w:spacing w:line="240" w:lineRule="auto"/>
              <w:ind w:firstLine="0"/>
              <w:jc w:val="center"/>
            </w:pPr>
            <w:r>
              <w:t>763.47</w:t>
            </w:r>
          </w:p>
        </w:tc>
        <w:tc>
          <w:tcPr>
            <w:tcW w:w="2480" w:type="dxa"/>
          </w:tcPr>
          <w:p w:rsidR="008E685A" w:rsidRDefault="00150CD1" w:rsidP="008E685A">
            <w:pPr>
              <w:spacing w:line="240" w:lineRule="auto"/>
              <w:ind w:firstLine="0"/>
              <w:jc w:val="center"/>
            </w:pPr>
            <w:r>
              <w:t>686.54</w:t>
            </w:r>
          </w:p>
        </w:tc>
        <w:tc>
          <w:tcPr>
            <w:tcW w:w="1185" w:type="dxa"/>
          </w:tcPr>
          <w:p w:rsidR="008E685A" w:rsidRDefault="00150CD1" w:rsidP="008E685A">
            <w:pPr>
              <w:spacing w:line="240" w:lineRule="auto"/>
              <w:ind w:firstLine="0"/>
              <w:jc w:val="center"/>
            </w:pPr>
            <w:r>
              <w:t>5.42</w:t>
            </w:r>
          </w:p>
        </w:tc>
        <w:tc>
          <w:tcPr>
            <w:tcW w:w="1410" w:type="dxa"/>
          </w:tcPr>
          <w:p w:rsidR="008E685A" w:rsidRDefault="00150CD1" w:rsidP="008E685A">
            <w:pPr>
              <w:spacing w:line="240" w:lineRule="auto"/>
              <w:ind w:firstLine="0"/>
              <w:jc w:val="center"/>
            </w:pPr>
            <w:r>
              <w:t>5.89</w:t>
            </w:r>
          </w:p>
        </w:tc>
      </w:tr>
      <w:tr w:rsidR="008E685A" w:rsidTr="008E685A">
        <w:tc>
          <w:tcPr>
            <w:tcW w:w="1733" w:type="dxa"/>
          </w:tcPr>
          <w:p w:rsidR="008E685A" w:rsidRPr="00FB7847" w:rsidRDefault="008E685A" w:rsidP="008E685A">
            <w:pPr>
              <w:spacing w:line="240" w:lineRule="auto"/>
              <w:ind w:firstLine="0"/>
              <w:jc w:val="center"/>
            </w:pPr>
            <w:proofErr w:type="gramStart"/>
            <w:r>
              <w:t>f16</w:t>
            </w:r>
            <w:proofErr w:type="gramEnd"/>
          </w:p>
        </w:tc>
        <w:tc>
          <w:tcPr>
            <w:tcW w:w="2480" w:type="dxa"/>
          </w:tcPr>
          <w:p w:rsidR="008E685A" w:rsidRPr="00FB7847" w:rsidRDefault="008E685A" w:rsidP="008E685A">
            <w:pPr>
              <w:spacing w:line="240" w:lineRule="auto"/>
              <w:ind w:firstLine="0"/>
              <w:jc w:val="center"/>
            </w:pPr>
            <w:r>
              <w:t>199.06</w:t>
            </w:r>
          </w:p>
        </w:tc>
        <w:tc>
          <w:tcPr>
            <w:tcW w:w="2480" w:type="dxa"/>
          </w:tcPr>
          <w:p w:rsidR="008E685A" w:rsidRDefault="00150CD1" w:rsidP="008E685A">
            <w:pPr>
              <w:spacing w:line="240" w:lineRule="auto"/>
              <w:ind w:firstLine="0"/>
              <w:jc w:val="center"/>
            </w:pPr>
            <w:r>
              <w:t>176.59</w:t>
            </w:r>
          </w:p>
        </w:tc>
        <w:tc>
          <w:tcPr>
            <w:tcW w:w="1185" w:type="dxa"/>
          </w:tcPr>
          <w:p w:rsidR="008E685A" w:rsidRDefault="00150CD1" w:rsidP="008E685A">
            <w:pPr>
              <w:spacing w:line="240" w:lineRule="auto"/>
              <w:ind w:firstLine="0"/>
              <w:jc w:val="center"/>
            </w:pPr>
            <w:r>
              <w:t>6.70</w:t>
            </w:r>
          </w:p>
        </w:tc>
        <w:tc>
          <w:tcPr>
            <w:tcW w:w="1410" w:type="dxa"/>
          </w:tcPr>
          <w:p w:rsidR="008E685A" w:rsidRDefault="00150CD1" w:rsidP="008E685A">
            <w:pPr>
              <w:spacing w:line="240" w:lineRule="auto"/>
              <w:ind w:firstLine="0"/>
              <w:jc w:val="center"/>
            </w:pPr>
            <w:r>
              <w:t>7.48</w:t>
            </w:r>
          </w:p>
        </w:tc>
      </w:tr>
      <w:tr w:rsidR="008E685A" w:rsidTr="008E685A">
        <w:tc>
          <w:tcPr>
            <w:tcW w:w="1733" w:type="dxa"/>
          </w:tcPr>
          <w:p w:rsidR="008E685A" w:rsidRPr="00FB7847" w:rsidRDefault="008E685A" w:rsidP="008E685A">
            <w:pPr>
              <w:spacing w:line="240" w:lineRule="auto"/>
              <w:ind w:firstLine="0"/>
              <w:jc w:val="center"/>
            </w:pPr>
            <w:proofErr w:type="gramStart"/>
            <w:r>
              <w:t>girl</w:t>
            </w:r>
            <w:proofErr w:type="gramEnd"/>
          </w:p>
        </w:tc>
        <w:tc>
          <w:tcPr>
            <w:tcW w:w="2480" w:type="dxa"/>
          </w:tcPr>
          <w:p w:rsidR="008E685A" w:rsidRPr="00FB7847" w:rsidRDefault="008E685A" w:rsidP="008E685A">
            <w:pPr>
              <w:spacing w:line="240" w:lineRule="auto"/>
              <w:ind w:firstLine="0"/>
              <w:jc w:val="center"/>
            </w:pPr>
            <w:r>
              <w:t>100.93</w:t>
            </w:r>
          </w:p>
        </w:tc>
        <w:tc>
          <w:tcPr>
            <w:tcW w:w="2480" w:type="dxa"/>
          </w:tcPr>
          <w:p w:rsidR="008E685A" w:rsidRDefault="00150CD1" w:rsidP="008E685A">
            <w:pPr>
              <w:spacing w:line="240" w:lineRule="auto"/>
              <w:ind w:firstLine="0"/>
              <w:jc w:val="center"/>
            </w:pPr>
            <w:r>
              <w:t>94.94</w:t>
            </w:r>
          </w:p>
        </w:tc>
        <w:tc>
          <w:tcPr>
            <w:tcW w:w="1185" w:type="dxa"/>
          </w:tcPr>
          <w:p w:rsidR="008E685A" w:rsidRDefault="00150CD1" w:rsidP="008E685A">
            <w:pPr>
              <w:spacing w:line="240" w:lineRule="auto"/>
              <w:ind w:firstLine="0"/>
              <w:jc w:val="center"/>
            </w:pPr>
            <w:r>
              <w:t>7.38</w:t>
            </w:r>
          </w:p>
        </w:tc>
        <w:tc>
          <w:tcPr>
            <w:tcW w:w="1410" w:type="dxa"/>
          </w:tcPr>
          <w:p w:rsidR="008E685A" w:rsidRDefault="00150CD1" w:rsidP="008E685A">
            <w:pPr>
              <w:spacing w:line="240" w:lineRule="auto"/>
              <w:ind w:firstLine="0"/>
              <w:jc w:val="center"/>
            </w:pPr>
            <w:r>
              <w:t>7.40</w:t>
            </w:r>
          </w:p>
        </w:tc>
      </w:tr>
      <w:tr w:rsidR="008E685A" w:rsidTr="008E685A">
        <w:tc>
          <w:tcPr>
            <w:tcW w:w="1733" w:type="dxa"/>
          </w:tcPr>
          <w:p w:rsidR="008E685A" w:rsidRPr="00FB7847" w:rsidRDefault="008E685A" w:rsidP="008E685A">
            <w:pPr>
              <w:spacing w:line="240" w:lineRule="auto"/>
              <w:ind w:firstLine="0"/>
              <w:jc w:val="center"/>
            </w:pPr>
            <w:proofErr w:type="gramStart"/>
            <w:r>
              <w:t>lena</w:t>
            </w:r>
            <w:proofErr w:type="gramEnd"/>
          </w:p>
        </w:tc>
        <w:tc>
          <w:tcPr>
            <w:tcW w:w="2480" w:type="dxa"/>
          </w:tcPr>
          <w:p w:rsidR="008E685A" w:rsidRPr="00FB7847" w:rsidRDefault="008E685A" w:rsidP="008E685A">
            <w:pPr>
              <w:spacing w:line="240" w:lineRule="auto"/>
              <w:ind w:firstLine="0"/>
              <w:jc w:val="center"/>
            </w:pPr>
            <w:r>
              <w:t>62.89</w:t>
            </w:r>
          </w:p>
        </w:tc>
        <w:tc>
          <w:tcPr>
            <w:tcW w:w="2480" w:type="dxa"/>
          </w:tcPr>
          <w:p w:rsidR="008E685A" w:rsidRDefault="00150CD1" w:rsidP="008E685A">
            <w:pPr>
              <w:spacing w:line="240" w:lineRule="auto"/>
              <w:ind w:firstLine="0"/>
              <w:jc w:val="center"/>
            </w:pPr>
            <w:r>
              <w:t>62.12</w:t>
            </w:r>
          </w:p>
        </w:tc>
        <w:tc>
          <w:tcPr>
            <w:tcW w:w="1185" w:type="dxa"/>
          </w:tcPr>
          <w:p w:rsidR="008E685A" w:rsidRDefault="00150CD1" w:rsidP="008E685A">
            <w:pPr>
              <w:spacing w:line="240" w:lineRule="auto"/>
              <w:ind w:firstLine="0"/>
              <w:jc w:val="center"/>
            </w:pPr>
            <w:r>
              <w:t>8.94</w:t>
            </w:r>
          </w:p>
        </w:tc>
        <w:tc>
          <w:tcPr>
            <w:tcW w:w="1410" w:type="dxa"/>
          </w:tcPr>
          <w:p w:rsidR="008E685A" w:rsidRDefault="00150CD1" w:rsidP="008E685A">
            <w:pPr>
              <w:spacing w:line="240" w:lineRule="auto"/>
              <w:ind w:firstLine="0"/>
              <w:jc w:val="center"/>
            </w:pPr>
            <w:r>
              <w:t>8.94</w:t>
            </w:r>
          </w:p>
        </w:tc>
      </w:tr>
      <w:tr w:rsidR="008E685A" w:rsidTr="008E685A">
        <w:tc>
          <w:tcPr>
            <w:tcW w:w="1733" w:type="dxa"/>
          </w:tcPr>
          <w:p w:rsidR="008E685A" w:rsidRPr="00FB7847" w:rsidRDefault="008E685A" w:rsidP="008E685A">
            <w:pPr>
              <w:spacing w:line="240" w:lineRule="auto"/>
              <w:ind w:firstLine="0"/>
              <w:jc w:val="center"/>
            </w:pPr>
            <w:proofErr w:type="spellStart"/>
            <w:proofErr w:type="gramStart"/>
            <w:r>
              <w:t>peppers</w:t>
            </w:r>
            <w:proofErr w:type="spellEnd"/>
            <w:proofErr w:type="gramEnd"/>
          </w:p>
        </w:tc>
        <w:tc>
          <w:tcPr>
            <w:tcW w:w="2480" w:type="dxa"/>
          </w:tcPr>
          <w:p w:rsidR="008E685A" w:rsidRPr="00FB7847" w:rsidRDefault="008E685A" w:rsidP="008E685A">
            <w:pPr>
              <w:spacing w:line="240" w:lineRule="auto"/>
              <w:ind w:firstLine="0"/>
              <w:jc w:val="center"/>
            </w:pPr>
            <w:r>
              <w:t>68.94</w:t>
            </w:r>
          </w:p>
        </w:tc>
        <w:tc>
          <w:tcPr>
            <w:tcW w:w="2480" w:type="dxa"/>
          </w:tcPr>
          <w:p w:rsidR="008E685A" w:rsidRDefault="00150CD1" w:rsidP="008E685A">
            <w:pPr>
              <w:spacing w:line="240" w:lineRule="auto"/>
              <w:ind w:firstLine="0"/>
              <w:jc w:val="center"/>
            </w:pPr>
            <w:r>
              <w:t>67.68</w:t>
            </w:r>
          </w:p>
        </w:tc>
        <w:tc>
          <w:tcPr>
            <w:tcW w:w="1185" w:type="dxa"/>
          </w:tcPr>
          <w:p w:rsidR="008E685A" w:rsidRDefault="00150CD1" w:rsidP="008E685A">
            <w:pPr>
              <w:spacing w:line="240" w:lineRule="auto"/>
              <w:ind w:firstLine="0"/>
              <w:jc w:val="center"/>
            </w:pPr>
            <w:r>
              <w:t>8.85</w:t>
            </w:r>
          </w:p>
        </w:tc>
        <w:tc>
          <w:tcPr>
            <w:tcW w:w="1410" w:type="dxa"/>
          </w:tcPr>
          <w:p w:rsidR="008E685A" w:rsidRDefault="00150CD1" w:rsidP="008E685A">
            <w:pPr>
              <w:spacing w:line="240" w:lineRule="auto"/>
              <w:ind w:firstLine="0"/>
              <w:jc w:val="center"/>
            </w:pPr>
            <w:r>
              <w:t>8.88</w:t>
            </w:r>
          </w:p>
        </w:tc>
      </w:tr>
      <w:tr w:rsidR="008E685A" w:rsidTr="008E685A">
        <w:tc>
          <w:tcPr>
            <w:tcW w:w="1733" w:type="dxa"/>
          </w:tcPr>
          <w:p w:rsidR="008E685A" w:rsidRPr="00FB7847" w:rsidRDefault="008E685A" w:rsidP="008E685A">
            <w:pPr>
              <w:spacing w:line="240" w:lineRule="auto"/>
              <w:ind w:firstLine="0"/>
              <w:jc w:val="center"/>
            </w:pPr>
            <w:proofErr w:type="gramStart"/>
            <w:r>
              <w:t>pp1209</w:t>
            </w:r>
            <w:proofErr w:type="gramEnd"/>
          </w:p>
        </w:tc>
        <w:tc>
          <w:tcPr>
            <w:tcW w:w="2480" w:type="dxa"/>
          </w:tcPr>
          <w:p w:rsidR="008E685A" w:rsidRPr="00FB7847" w:rsidRDefault="008E685A" w:rsidP="008E685A">
            <w:pPr>
              <w:spacing w:line="240" w:lineRule="auto"/>
              <w:ind w:firstLine="0"/>
              <w:jc w:val="center"/>
            </w:pPr>
            <w:r>
              <w:t>1418.35</w:t>
            </w:r>
          </w:p>
        </w:tc>
        <w:tc>
          <w:tcPr>
            <w:tcW w:w="2480" w:type="dxa"/>
          </w:tcPr>
          <w:p w:rsidR="008E685A" w:rsidRDefault="00150CD1" w:rsidP="008E685A">
            <w:pPr>
              <w:spacing w:line="240" w:lineRule="auto"/>
              <w:ind w:firstLine="0"/>
              <w:jc w:val="center"/>
            </w:pPr>
            <w:r>
              <w:t>964.61</w:t>
            </w:r>
          </w:p>
        </w:tc>
        <w:tc>
          <w:tcPr>
            <w:tcW w:w="1185" w:type="dxa"/>
          </w:tcPr>
          <w:p w:rsidR="008E685A" w:rsidRDefault="00150CD1" w:rsidP="008E685A">
            <w:pPr>
              <w:spacing w:line="240" w:lineRule="auto"/>
              <w:ind w:firstLine="0"/>
              <w:jc w:val="center"/>
            </w:pPr>
            <w:r>
              <w:t>5.25</w:t>
            </w:r>
          </w:p>
        </w:tc>
        <w:tc>
          <w:tcPr>
            <w:tcW w:w="1410" w:type="dxa"/>
          </w:tcPr>
          <w:p w:rsidR="008E685A" w:rsidRDefault="00150CD1" w:rsidP="008E685A">
            <w:pPr>
              <w:spacing w:line="240" w:lineRule="auto"/>
              <w:ind w:firstLine="0"/>
              <w:jc w:val="center"/>
            </w:pPr>
            <w:r>
              <w:t>5.85</w:t>
            </w:r>
          </w:p>
        </w:tc>
      </w:tr>
      <w:tr w:rsidR="008E685A" w:rsidTr="008E685A">
        <w:tc>
          <w:tcPr>
            <w:tcW w:w="1733" w:type="dxa"/>
          </w:tcPr>
          <w:p w:rsidR="008E685A" w:rsidRPr="00FB7847" w:rsidRDefault="008E685A" w:rsidP="008E685A">
            <w:pPr>
              <w:spacing w:line="240" w:lineRule="auto"/>
              <w:ind w:firstLine="0"/>
              <w:jc w:val="center"/>
            </w:pPr>
            <w:proofErr w:type="spellStart"/>
            <w:proofErr w:type="gramStart"/>
            <w:r>
              <w:t>zelda</w:t>
            </w:r>
            <w:proofErr w:type="spellEnd"/>
            <w:proofErr w:type="gramEnd"/>
          </w:p>
        </w:tc>
        <w:tc>
          <w:tcPr>
            <w:tcW w:w="2480" w:type="dxa"/>
          </w:tcPr>
          <w:p w:rsidR="008E685A" w:rsidRPr="00FB7847" w:rsidRDefault="008E685A" w:rsidP="008E685A">
            <w:pPr>
              <w:spacing w:line="240" w:lineRule="auto"/>
              <w:ind w:firstLine="0"/>
              <w:jc w:val="center"/>
            </w:pPr>
            <w:r>
              <w:t>90.34</w:t>
            </w:r>
          </w:p>
        </w:tc>
        <w:tc>
          <w:tcPr>
            <w:tcW w:w="2480" w:type="dxa"/>
          </w:tcPr>
          <w:p w:rsidR="008E685A" w:rsidRDefault="00150CD1" w:rsidP="008E685A">
            <w:pPr>
              <w:spacing w:line="240" w:lineRule="auto"/>
              <w:ind w:firstLine="0"/>
              <w:jc w:val="center"/>
            </w:pPr>
            <w:r>
              <w:t>78.54</w:t>
            </w:r>
          </w:p>
        </w:tc>
        <w:tc>
          <w:tcPr>
            <w:tcW w:w="1185" w:type="dxa"/>
          </w:tcPr>
          <w:p w:rsidR="008E685A" w:rsidRDefault="00150CD1" w:rsidP="008E685A">
            <w:pPr>
              <w:spacing w:line="240" w:lineRule="auto"/>
              <w:ind w:firstLine="0"/>
              <w:jc w:val="center"/>
            </w:pPr>
            <w:r>
              <w:t>6.89</w:t>
            </w:r>
          </w:p>
        </w:tc>
        <w:tc>
          <w:tcPr>
            <w:tcW w:w="1410" w:type="dxa"/>
          </w:tcPr>
          <w:p w:rsidR="008E685A" w:rsidRDefault="00150CD1" w:rsidP="008E685A">
            <w:pPr>
              <w:spacing w:line="240" w:lineRule="auto"/>
              <w:ind w:firstLine="0"/>
              <w:jc w:val="center"/>
            </w:pPr>
            <w:r>
              <w:t>6.96</w:t>
            </w:r>
          </w:p>
        </w:tc>
      </w:tr>
    </w:tbl>
    <w:p w:rsidR="008E685A" w:rsidRDefault="008E685A" w:rsidP="00ED3DDD">
      <w:pPr>
        <w:pStyle w:val="Legenda"/>
        <w:ind w:firstLine="709"/>
        <w:jc w:val="both"/>
      </w:pPr>
      <w:bookmarkStart w:id="239" w:name="_Ref269081950"/>
      <w:bookmarkStart w:id="240" w:name="_Toc269678008"/>
      <w:bookmarkStart w:id="241" w:name="_Toc278285532"/>
      <w:r>
        <w:t xml:space="preserve">Tabela </w:t>
      </w:r>
      <w:r w:rsidR="003C4A25">
        <w:fldChar w:fldCharType="begin"/>
      </w:r>
      <w:r w:rsidR="003C4A25">
        <w:instrText xml:space="preserve"> SEQ Tabela \* ARABIC </w:instrText>
      </w:r>
      <w:r w:rsidR="003C4A25">
        <w:fldChar w:fldCharType="separate"/>
      </w:r>
      <w:r w:rsidR="00BD7594">
        <w:rPr>
          <w:noProof/>
        </w:rPr>
        <w:t>5</w:t>
      </w:r>
      <w:r w:rsidR="003C4A25">
        <w:rPr>
          <w:noProof/>
        </w:rPr>
        <w:fldChar w:fldCharType="end"/>
      </w:r>
      <w:bookmarkEnd w:id="239"/>
      <w:r>
        <w:t>: Resultados obtidos na encriptação do Gênesis.</w:t>
      </w:r>
      <w:bookmarkEnd w:id="240"/>
      <w:bookmarkEnd w:id="241"/>
    </w:p>
    <w:p w:rsidR="008B4E7E" w:rsidRDefault="00391277" w:rsidP="00DA0310">
      <w:r>
        <w:t xml:space="preserve">O comparativo entre o tempo de encriptação utilizando o algoritmo otimizado e o algoritmo original podem ser visto </w:t>
      </w:r>
      <w:proofErr w:type="gramStart"/>
      <w:r>
        <w:t>na .</w:t>
      </w:r>
      <w:proofErr w:type="gramEnd"/>
    </w:p>
    <w:p w:rsidR="008B4E7E" w:rsidRDefault="00391277" w:rsidP="00DA0310">
      <w:r>
        <w:rPr>
          <w:noProof/>
        </w:rPr>
        <w:drawing>
          <wp:inline distT="0" distB="0" distL="0" distR="0">
            <wp:extent cx="4604385" cy="2775585"/>
            <wp:effectExtent l="19050" t="0" r="5715" b="0"/>
            <wp:docPr id="5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cstate="print"/>
                    <a:srcRect/>
                    <a:stretch>
                      <a:fillRect/>
                    </a:stretch>
                  </pic:blipFill>
                  <pic:spPr bwMode="auto">
                    <a:xfrm>
                      <a:off x="0" y="0"/>
                      <a:ext cx="4604385" cy="2775585"/>
                    </a:xfrm>
                    <a:prstGeom prst="rect">
                      <a:avLst/>
                    </a:prstGeom>
                    <a:noFill/>
                    <a:ln w="9525">
                      <a:noFill/>
                      <a:miter lim="800000"/>
                      <a:headEnd/>
                      <a:tailEnd/>
                    </a:ln>
                  </pic:spPr>
                </pic:pic>
              </a:graphicData>
            </a:graphic>
          </wp:inline>
        </w:drawing>
      </w:r>
    </w:p>
    <w:p w:rsidR="00391277" w:rsidRDefault="00391277" w:rsidP="00ED3DDD">
      <w:pPr>
        <w:pStyle w:val="Legenda"/>
        <w:ind w:left="709"/>
        <w:jc w:val="both"/>
      </w:pPr>
      <w:bookmarkStart w:id="242" w:name="_Toc278285497"/>
      <w:r>
        <w:t xml:space="preserve">Figura </w:t>
      </w:r>
      <w:r w:rsidR="003C4A25">
        <w:fldChar w:fldCharType="begin"/>
      </w:r>
      <w:r w:rsidR="003C4A25">
        <w:instrText xml:space="preserve"> SEQ Figura \* ARABIC </w:instrText>
      </w:r>
      <w:r w:rsidR="003C4A25">
        <w:fldChar w:fldCharType="separate"/>
      </w:r>
      <w:r w:rsidR="00BD7594">
        <w:rPr>
          <w:noProof/>
        </w:rPr>
        <w:t>36</w:t>
      </w:r>
      <w:r w:rsidR="003C4A25">
        <w:rPr>
          <w:noProof/>
        </w:rPr>
        <w:fldChar w:fldCharType="end"/>
      </w:r>
      <w:r>
        <w:t xml:space="preserve">: Comparativo entre o tempo de encriptação utilizando o algoritmo original e o algoritmo </w:t>
      </w:r>
      <w:proofErr w:type="gramStart"/>
      <w:r>
        <w:t>otimizado</w:t>
      </w:r>
      <w:proofErr w:type="gramEnd"/>
      <w:r>
        <w:t>.</w:t>
      </w:r>
      <w:bookmarkEnd w:id="242"/>
    </w:p>
    <w:p w:rsidR="008B4E7E" w:rsidRDefault="00391277" w:rsidP="00391277">
      <w:r>
        <w:t xml:space="preserve">Assim como nos teste anteriores, houve uma diminuição no tempo de encriptação para todas as imagens. Algumas imagens, que possuem valores em quase toda a faixa, tiveram poucos ganhos, porém em imagens que possuem </w:t>
      </w:r>
      <w:r w:rsidR="00AD519B">
        <w:t xml:space="preserve">muitos valores faltantes, que fazem o algoritmo original perder muito tempo procurando o </w:t>
      </w:r>
      <w:r w:rsidR="00AD519B" w:rsidRPr="00AD519B">
        <w:rPr>
          <w:i/>
        </w:rPr>
        <w:t>pixel</w:t>
      </w:r>
      <w:r w:rsidR="00AD519B">
        <w:t xml:space="preserve"> mais próximo representável, o algoritmo </w:t>
      </w:r>
      <w:proofErr w:type="gramStart"/>
      <w:r w:rsidR="00AD519B">
        <w:t>otimizado</w:t>
      </w:r>
      <w:proofErr w:type="gramEnd"/>
      <w:r w:rsidR="00AD519B">
        <w:t xml:space="preserve"> mostra-se mais rápido, pois substitui o </w:t>
      </w:r>
      <w:r w:rsidR="00AD519B" w:rsidRPr="00AD519B">
        <w:rPr>
          <w:i/>
        </w:rPr>
        <w:t>pixel</w:t>
      </w:r>
      <w:r w:rsidR="00AD519B">
        <w:t xml:space="preserve"> faltante por qualquer </w:t>
      </w:r>
      <w:r w:rsidR="00AD519B" w:rsidRPr="00AD519B">
        <w:rPr>
          <w:i/>
        </w:rPr>
        <w:t>pixel</w:t>
      </w:r>
      <w:r w:rsidR="00AD519B">
        <w:t xml:space="preserve"> válido. </w:t>
      </w:r>
    </w:p>
    <w:p w:rsidR="00AD519B" w:rsidRDefault="00AD519B" w:rsidP="00391277">
      <w:r>
        <w:t>A diminuição no tempo de encriptação variou entre 0,35% para a primeira imagem de teste e 32% para a nona imagem de teste.</w:t>
      </w:r>
    </w:p>
    <w:p w:rsidR="008B4E7E" w:rsidRDefault="00391277" w:rsidP="00DA0310">
      <w:r>
        <w:rPr>
          <w:noProof/>
        </w:rPr>
        <w:lastRenderedPageBreak/>
        <w:drawing>
          <wp:inline distT="0" distB="0" distL="0" distR="0">
            <wp:extent cx="4473437" cy="2696648"/>
            <wp:effectExtent l="19050" t="0" r="3313" b="0"/>
            <wp:docPr id="5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cstate="print"/>
                    <a:srcRect/>
                    <a:stretch>
                      <a:fillRect/>
                    </a:stretch>
                  </pic:blipFill>
                  <pic:spPr bwMode="auto">
                    <a:xfrm>
                      <a:off x="0" y="0"/>
                      <a:ext cx="4471024" cy="2695193"/>
                    </a:xfrm>
                    <a:prstGeom prst="rect">
                      <a:avLst/>
                    </a:prstGeom>
                    <a:noFill/>
                    <a:ln w="9525">
                      <a:noFill/>
                      <a:miter lim="800000"/>
                      <a:headEnd/>
                      <a:tailEnd/>
                    </a:ln>
                  </pic:spPr>
                </pic:pic>
              </a:graphicData>
            </a:graphic>
          </wp:inline>
        </w:drawing>
      </w:r>
    </w:p>
    <w:p w:rsidR="00391277" w:rsidRDefault="00391277" w:rsidP="00ED3DDD">
      <w:pPr>
        <w:pStyle w:val="Legenda"/>
        <w:ind w:left="709"/>
        <w:jc w:val="both"/>
      </w:pPr>
      <w:bookmarkStart w:id="243" w:name="_Toc278285498"/>
      <w:r>
        <w:t xml:space="preserve">Figura </w:t>
      </w:r>
      <w:r w:rsidR="003C4A25">
        <w:fldChar w:fldCharType="begin"/>
      </w:r>
      <w:r w:rsidR="003C4A25">
        <w:instrText xml:space="preserve"> SEQ Figura \* ARABIC </w:instrText>
      </w:r>
      <w:r w:rsidR="003C4A25">
        <w:fldChar w:fldCharType="separate"/>
      </w:r>
      <w:r w:rsidR="00BD7594">
        <w:rPr>
          <w:noProof/>
        </w:rPr>
        <w:t>37</w:t>
      </w:r>
      <w:r w:rsidR="003C4A25">
        <w:rPr>
          <w:noProof/>
        </w:rPr>
        <w:fldChar w:fldCharType="end"/>
      </w:r>
      <w:r>
        <w:t xml:space="preserve">: Comparativo entre a entropia do arquivo </w:t>
      </w:r>
      <w:proofErr w:type="spellStart"/>
      <w:r>
        <w:t>encriptado</w:t>
      </w:r>
      <w:proofErr w:type="spellEnd"/>
      <w:r>
        <w:t xml:space="preserve"> utilizando o algoritmo original e o algoritmo </w:t>
      </w:r>
      <w:proofErr w:type="gramStart"/>
      <w:r>
        <w:t>otimizado</w:t>
      </w:r>
      <w:proofErr w:type="gramEnd"/>
      <w:r>
        <w:t>.</w:t>
      </w:r>
      <w:bookmarkEnd w:id="243"/>
    </w:p>
    <w:p w:rsidR="00EF6A20" w:rsidRDefault="00AD519B" w:rsidP="00DA0310">
      <w:r>
        <w:t xml:space="preserve">O teste comparativo mostrou que, utilizando o </w:t>
      </w:r>
      <w:r w:rsidR="00EF6A20">
        <w:t xml:space="preserve">algoritmo otimizado, com exceção da sétima imagem de teste que não </w:t>
      </w:r>
      <w:proofErr w:type="gramStart"/>
      <w:r w:rsidR="00EF6A20">
        <w:t>teve ganho</w:t>
      </w:r>
      <w:proofErr w:type="gramEnd"/>
      <w:r w:rsidR="00EF6A20">
        <w:t xml:space="preserve">, todas as outras imagens mostraram um aumento da entropia do texto </w:t>
      </w:r>
      <w:proofErr w:type="spellStart"/>
      <w:r w:rsidR="00EF6A20">
        <w:t>encriptado</w:t>
      </w:r>
      <w:proofErr w:type="spellEnd"/>
      <w:r w:rsidR="00EF6A20">
        <w:t xml:space="preserve">. Isso se deve ao fato de que, pelo fato de que o algoritmo </w:t>
      </w:r>
      <w:proofErr w:type="gramStart"/>
      <w:r w:rsidR="00EF6A20">
        <w:t>otimizado</w:t>
      </w:r>
      <w:proofErr w:type="gramEnd"/>
      <w:r w:rsidR="00EF6A20">
        <w:t xml:space="preserve"> escolhe aleatoriamente qualquer </w:t>
      </w:r>
      <w:r w:rsidR="00EF6A20" w:rsidRPr="00EF6A20">
        <w:rPr>
          <w:i/>
        </w:rPr>
        <w:t>pixel</w:t>
      </w:r>
      <w:r w:rsidR="00EF6A20">
        <w:t xml:space="preserve"> para representar o </w:t>
      </w:r>
      <w:r w:rsidR="00EF6A20" w:rsidRPr="00EF6A20">
        <w:rPr>
          <w:i/>
        </w:rPr>
        <w:t>pixel</w:t>
      </w:r>
      <w:r w:rsidR="00EF6A20">
        <w:t xml:space="preserve"> faltante, há uma diminuição do número de coordenadas repetidas. A sétima imagem não obteve ganho, pois possui valores em quase toda faixa entre </w:t>
      </w:r>
      <w:proofErr w:type="gramStart"/>
      <w:r w:rsidR="00EF6A20">
        <w:t>0</w:t>
      </w:r>
      <w:proofErr w:type="gramEnd"/>
      <w:r w:rsidR="00EF6A20">
        <w:t xml:space="preserve"> e 255, logo a substituição ocorre poucas vezes em relação ao número de </w:t>
      </w:r>
      <w:r w:rsidR="001D491D">
        <w:t>caracteres do Gênesis.</w:t>
      </w:r>
    </w:p>
    <w:p w:rsidR="00EF6A20" w:rsidRDefault="00EF6A20" w:rsidP="00DA0310">
      <w:r>
        <w:t>Os ganhos de entropia variam entre 0% para a sétima imagem</w:t>
      </w:r>
      <w:r w:rsidR="001D491D">
        <w:t xml:space="preserve"> de teste e 10.42% para a quinta imagem de teste.</w:t>
      </w:r>
    </w:p>
    <w:p w:rsidR="008B4E7E" w:rsidRDefault="008B4E7E" w:rsidP="00DA0310"/>
    <w:p w:rsidR="00F25F4E" w:rsidRDefault="00F25F4E" w:rsidP="00DA0310"/>
    <w:p w:rsidR="00F25F4E" w:rsidRDefault="00F25F4E" w:rsidP="00DA0310"/>
    <w:p w:rsidR="00F25F4E" w:rsidRDefault="00F25F4E" w:rsidP="00DA0310"/>
    <w:p w:rsidR="00F25F4E" w:rsidRDefault="00F25F4E" w:rsidP="00DA0310"/>
    <w:p w:rsidR="00F25F4E" w:rsidRDefault="00F25F4E" w:rsidP="00DA0310"/>
    <w:p w:rsidR="00F25F4E" w:rsidRDefault="00F25F4E" w:rsidP="00DA0310"/>
    <w:p w:rsidR="00F25F4E" w:rsidRDefault="00F25F4E" w:rsidP="00DA0310"/>
    <w:p w:rsidR="00F25F4E" w:rsidRDefault="00F25F4E" w:rsidP="00DA0310"/>
    <w:p w:rsidR="00F25F4E" w:rsidRDefault="00F25F4E" w:rsidP="00DA0310"/>
    <w:p w:rsidR="00F25F4E" w:rsidRDefault="00F07758" w:rsidP="00F25F4E">
      <w:pPr>
        <w:pStyle w:val="Ttulo2"/>
      </w:pPr>
      <w:bookmarkStart w:id="244" w:name="_Toc269678055"/>
      <w:bookmarkStart w:id="245" w:name="_Toc278285988"/>
      <w:r>
        <w:lastRenderedPageBreak/>
        <w:t xml:space="preserve">5.3 GRUPO DE EXPERIMENTO </w:t>
      </w:r>
      <w:proofErr w:type="gramStart"/>
      <w:r>
        <w:t>3</w:t>
      </w:r>
      <w:bookmarkEnd w:id="244"/>
      <w:bookmarkEnd w:id="245"/>
      <w:proofErr w:type="gramEnd"/>
    </w:p>
    <w:p w:rsidR="00F25F4E" w:rsidRDefault="00F25F4E" w:rsidP="00F25F4E">
      <w:r>
        <w:t xml:space="preserve">No grupo de experimentos </w:t>
      </w:r>
      <w:proofErr w:type="gramStart"/>
      <w:r>
        <w:t>3</w:t>
      </w:r>
      <w:proofErr w:type="gramEnd"/>
      <w:r>
        <w:t xml:space="preserve"> foram feitos testes comparativos entre o algoritmo original, o algoritmo otimizado e os algoritmos AES e RSA, de criptografia de chave simétrica e criptografia de chave assimétrica, respectivamente. Os algoritmos utilizados para encriptação AES e RSA estão disponíveis online, em </w:t>
      </w:r>
      <w:sdt>
        <w:sdtPr>
          <w:id w:val="12184833"/>
          <w:citation/>
        </w:sdtPr>
        <w:sdtContent>
          <w:r w:rsidR="00E63546">
            <w:fldChar w:fldCharType="begin"/>
          </w:r>
          <w:r w:rsidRPr="00434986">
            <w:instrText xml:space="preserve"> CITATION Mat7 \l 1033 </w:instrText>
          </w:r>
          <w:r w:rsidR="00E63546">
            <w:fldChar w:fldCharType="separate"/>
          </w:r>
          <w:r w:rsidR="00312BDF">
            <w:rPr>
              <w:noProof/>
            </w:rPr>
            <w:t>[18]</w:t>
          </w:r>
          <w:r w:rsidR="00E63546">
            <w:fldChar w:fldCharType="end"/>
          </w:r>
        </w:sdtContent>
      </w:sdt>
      <w:r>
        <w:t xml:space="preserve"> e </w:t>
      </w:r>
      <w:sdt>
        <w:sdtPr>
          <w:id w:val="12184834"/>
          <w:citation/>
        </w:sdtPr>
        <w:sdtContent>
          <w:r w:rsidR="00E63546">
            <w:fldChar w:fldCharType="begin"/>
          </w:r>
          <w:r w:rsidRPr="00434986">
            <w:instrText xml:space="preserve"> CITATION Mat9 \l 1033 </w:instrText>
          </w:r>
          <w:r w:rsidR="00E63546">
            <w:fldChar w:fldCharType="separate"/>
          </w:r>
          <w:r w:rsidR="00312BDF">
            <w:rPr>
              <w:noProof/>
            </w:rPr>
            <w:t>[19]</w:t>
          </w:r>
          <w:r w:rsidR="00E63546">
            <w:fldChar w:fldCharType="end"/>
          </w:r>
        </w:sdtContent>
      </w:sdt>
      <w:r>
        <w:t>, respectivamente.</w:t>
      </w:r>
    </w:p>
    <w:p w:rsidR="00F25F4E" w:rsidRDefault="00F25F4E" w:rsidP="00F25F4E">
      <w:r>
        <w:t xml:space="preserve">Para os experimentos, a mensagem utilizada foi o Gênesis da Bíblia Cristã, assim como no grupo de experimentos </w:t>
      </w:r>
      <w:proofErr w:type="gramStart"/>
      <w:r>
        <w:t>2</w:t>
      </w:r>
      <w:proofErr w:type="gramEnd"/>
      <w:r>
        <w:t>. Para a comparação de resultados, foi escolhido o melhor resultado do método proposto, encriptação com a sétima imagem-chave (</w:t>
      </w:r>
      <w:r w:rsidR="00E63546">
        <w:fldChar w:fldCharType="begin"/>
      </w:r>
      <w:r>
        <w:instrText xml:space="preserve"> REF _Ref269079957 \h </w:instrText>
      </w:r>
      <w:r w:rsidR="00E63546">
        <w:fldChar w:fldCharType="separate"/>
      </w:r>
      <w:r w:rsidR="00BD7594">
        <w:t xml:space="preserve">Figura </w:t>
      </w:r>
      <w:r w:rsidR="00BD7594">
        <w:rPr>
          <w:noProof/>
        </w:rPr>
        <w:t>52</w:t>
      </w:r>
      <w:r w:rsidR="00E63546">
        <w:fldChar w:fldCharType="end"/>
      </w:r>
      <w:r>
        <w:t>).</w:t>
      </w:r>
    </w:p>
    <w:p w:rsidR="00F25F4E" w:rsidRDefault="00F25F4E" w:rsidP="00F25F4E">
      <w:r>
        <w:t>Os seguintes resultados foram obtidos:</w:t>
      </w:r>
    </w:p>
    <w:tbl>
      <w:tblPr>
        <w:tblStyle w:val="Tabelacomgrade"/>
        <w:tblW w:w="5000" w:type="pct"/>
        <w:tblLook w:val="04A0" w:firstRow="1" w:lastRow="0" w:firstColumn="1" w:lastColumn="0" w:noHBand="0" w:noVBand="1"/>
      </w:tblPr>
      <w:tblGrid>
        <w:gridCol w:w="3548"/>
        <w:gridCol w:w="4124"/>
        <w:gridCol w:w="1616"/>
      </w:tblGrid>
      <w:tr w:rsidR="00F25F4E" w:rsidTr="00F25F4E">
        <w:tc>
          <w:tcPr>
            <w:tcW w:w="1910" w:type="pct"/>
          </w:tcPr>
          <w:p w:rsidR="00F25F4E" w:rsidRPr="00FB7847" w:rsidRDefault="00F25F4E" w:rsidP="00F25F4E">
            <w:pPr>
              <w:spacing w:line="240" w:lineRule="auto"/>
              <w:ind w:firstLine="0"/>
              <w:jc w:val="center"/>
            </w:pPr>
            <w:r>
              <w:t>Algoritmo</w:t>
            </w:r>
          </w:p>
        </w:tc>
        <w:tc>
          <w:tcPr>
            <w:tcW w:w="2220" w:type="pct"/>
          </w:tcPr>
          <w:p w:rsidR="00F25F4E" w:rsidRPr="00FB7847" w:rsidRDefault="00F25F4E" w:rsidP="00F25F4E">
            <w:pPr>
              <w:spacing w:line="240" w:lineRule="auto"/>
              <w:ind w:firstLine="0"/>
              <w:jc w:val="center"/>
            </w:pPr>
            <w:r>
              <w:t>Tempo de encriptação (s)</w:t>
            </w:r>
          </w:p>
        </w:tc>
        <w:tc>
          <w:tcPr>
            <w:tcW w:w="870" w:type="pct"/>
          </w:tcPr>
          <w:p w:rsidR="00F25F4E" w:rsidRPr="00FB7847" w:rsidRDefault="00F25F4E" w:rsidP="00F25F4E">
            <w:pPr>
              <w:spacing w:line="240" w:lineRule="auto"/>
              <w:ind w:firstLine="0"/>
              <w:jc w:val="center"/>
            </w:pPr>
            <w:r>
              <w:t>Entropia</w:t>
            </w:r>
          </w:p>
        </w:tc>
      </w:tr>
      <w:tr w:rsidR="00F25F4E" w:rsidTr="00F25F4E">
        <w:tc>
          <w:tcPr>
            <w:tcW w:w="1910" w:type="pct"/>
          </w:tcPr>
          <w:p w:rsidR="00F25F4E" w:rsidRPr="00FB7847" w:rsidRDefault="00F25F4E" w:rsidP="00F25F4E">
            <w:pPr>
              <w:spacing w:line="240" w:lineRule="auto"/>
              <w:ind w:firstLine="0"/>
              <w:jc w:val="center"/>
            </w:pPr>
            <w:r>
              <w:t>AES</w:t>
            </w:r>
          </w:p>
        </w:tc>
        <w:tc>
          <w:tcPr>
            <w:tcW w:w="2220" w:type="pct"/>
          </w:tcPr>
          <w:p w:rsidR="00F25F4E" w:rsidRDefault="00F25F4E" w:rsidP="00F25F4E">
            <w:pPr>
              <w:spacing w:line="240" w:lineRule="auto"/>
              <w:ind w:firstLine="0"/>
              <w:jc w:val="center"/>
            </w:pPr>
            <w:r>
              <w:t>4.58</w:t>
            </w:r>
          </w:p>
        </w:tc>
        <w:tc>
          <w:tcPr>
            <w:tcW w:w="870" w:type="pct"/>
          </w:tcPr>
          <w:p w:rsidR="00F25F4E" w:rsidRDefault="00F21D2D" w:rsidP="00F21D2D">
            <w:pPr>
              <w:spacing w:line="240" w:lineRule="auto"/>
              <w:ind w:firstLine="0"/>
              <w:jc w:val="center"/>
            </w:pPr>
            <w:r>
              <w:t>7.998</w:t>
            </w:r>
          </w:p>
        </w:tc>
      </w:tr>
      <w:tr w:rsidR="00F25F4E" w:rsidTr="00F25F4E">
        <w:tc>
          <w:tcPr>
            <w:tcW w:w="1910" w:type="pct"/>
          </w:tcPr>
          <w:p w:rsidR="00F25F4E" w:rsidRPr="00FB7847" w:rsidRDefault="00F25F4E" w:rsidP="00F25F4E">
            <w:pPr>
              <w:spacing w:line="240" w:lineRule="auto"/>
              <w:ind w:firstLine="0"/>
              <w:jc w:val="center"/>
            </w:pPr>
            <w:r>
              <w:t>RSA</w:t>
            </w:r>
          </w:p>
        </w:tc>
        <w:tc>
          <w:tcPr>
            <w:tcW w:w="2220" w:type="pct"/>
          </w:tcPr>
          <w:p w:rsidR="00F25F4E" w:rsidRDefault="00F25F4E" w:rsidP="00F25F4E">
            <w:pPr>
              <w:spacing w:line="240" w:lineRule="auto"/>
              <w:ind w:firstLine="0"/>
              <w:jc w:val="center"/>
            </w:pPr>
            <w:r>
              <w:t>6.64</w:t>
            </w:r>
          </w:p>
        </w:tc>
        <w:tc>
          <w:tcPr>
            <w:tcW w:w="870" w:type="pct"/>
          </w:tcPr>
          <w:p w:rsidR="00F25F4E" w:rsidRDefault="00F21D2D" w:rsidP="00F25F4E">
            <w:pPr>
              <w:spacing w:line="240" w:lineRule="auto"/>
              <w:ind w:firstLine="0"/>
              <w:jc w:val="center"/>
            </w:pPr>
            <w:r>
              <w:t>7.989</w:t>
            </w:r>
          </w:p>
        </w:tc>
      </w:tr>
      <w:tr w:rsidR="00F25F4E" w:rsidTr="00F25F4E">
        <w:tc>
          <w:tcPr>
            <w:tcW w:w="1910" w:type="pct"/>
          </w:tcPr>
          <w:p w:rsidR="00F25F4E" w:rsidRPr="00FB7847" w:rsidRDefault="00F25F4E" w:rsidP="00F25F4E">
            <w:pPr>
              <w:spacing w:line="240" w:lineRule="auto"/>
              <w:ind w:firstLine="0"/>
              <w:jc w:val="center"/>
            </w:pPr>
            <w:r>
              <w:t>Algoritmo Original</w:t>
            </w:r>
          </w:p>
        </w:tc>
        <w:tc>
          <w:tcPr>
            <w:tcW w:w="2220" w:type="pct"/>
          </w:tcPr>
          <w:p w:rsidR="00F25F4E" w:rsidRPr="00FB7847" w:rsidRDefault="00F25F4E" w:rsidP="00F25F4E">
            <w:pPr>
              <w:spacing w:line="240" w:lineRule="auto"/>
              <w:ind w:firstLine="0"/>
              <w:jc w:val="center"/>
            </w:pPr>
            <w:r>
              <w:t>62.89</w:t>
            </w:r>
          </w:p>
        </w:tc>
        <w:tc>
          <w:tcPr>
            <w:tcW w:w="870" w:type="pct"/>
          </w:tcPr>
          <w:p w:rsidR="00F25F4E" w:rsidRPr="00FB7847" w:rsidRDefault="00F25F4E" w:rsidP="00F25F4E">
            <w:pPr>
              <w:spacing w:line="240" w:lineRule="auto"/>
              <w:ind w:firstLine="0"/>
              <w:jc w:val="center"/>
            </w:pPr>
            <w:r>
              <w:t>8.94</w:t>
            </w:r>
          </w:p>
        </w:tc>
      </w:tr>
      <w:tr w:rsidR="00F25F4E" w:rsidTr="00F25F4E">
        <w:tc>
          <w:tcPr>
            <w:tcW w:w="1910" w:type="pct"/>
          </w:tcPr>
          <w:p w:rsidR="00F25F4E" w:rsidRDefault="00F25F4E" w:rsidP="00F25F4E">
            <w:pPr>
              <w:spacing w:line="240" w:lineRule="auto"/>
              <w:ind w:firstLine="0"/>
              <w:jc w:val="center"/>
            </w:pPr>
            <w:r>
              <w:t xml:space="preserve">Algoritmo </w:t>
            </w:r>
            <w:proofErr w:type="gramStart"/>
            <w:r>
              <w:t>Otimizado</w:t>
            </w:r>
            <w:proofErr w:type="gramEnd"/>
          </w:p>
        </w:tc>
        <w:tc>
          <w:tcPr>
            <w:tcW w:w="2220" w:type="pct"/>
          </w:tcPr>
          <w:p w:rsidR="00F25F4E" w:rsidRDefault="00F25F4E" w:rsidP="00F25F4E">
            <w:pPr>
              <w:spacing w:line="240" w:lineRule="auto"/>
              <w:ind w:firstLine="0"/>
              <w:jc w:val="center"/>
            </w:pPr>
            <w:r>
              <w:t>62.12</w:t>
            </w:r>
          </w:p>
        </w:tc>
        <w:tc>
          <w:tcPr>
            <w:tcW w:w="870" w:type="pct"/>
          </w:tcPr>
          <w:p w:rsidR="00F25F4E" w:rsidRDefault="00F25F4E" w:rsidP="00F25F4E">
            <w:pPr>
              <w:spacing w:line="240" w:lineRule="auto"/>
              <w:ind w:firstLine="0"/>
              <w:jc w:val="center"/>
            </w:pPr>
            <w:r>
              <w:t>8.94</w:t>
            </w:r>
          </w:p>
        </w:tc>
      </w:tr>
    </w:tbl>
    <w:p w:rsidR="00F25F4E" w:rsidRDefault="00F25F4E" w:rsidP="00312BDF">
      <w:pPr>
        <w:pStyle w:val="Legenda"/>
        <w:ind w:firstLine="709"/>
        <w:jc w:val="both"/>
      </w:pPr>
      <w:bookmarkStart w:id="246" w:name="_Toc269678009"/>
      <w:bookmarkStart w:id="247" w:name="_Toc278285533"/>
      <w:r>
        <w:t xml:space="preserve">Tabela </w:t>
      </w:r>
      <w:r w:rsidR="003C4A25">
        <w:fldChar w:fldCharType="begin"/>
      </w:r>
      <w:r w:rsidR="003C4A25">
        <w:instrText xml:space="preserve"> SEQ Tabela \* ARABIC </w:instrText>
      </w:r>
      <w:r w:rsidR="003C4A25">
        <w:fldChar w:fldCharType="separate"/>
      </w:r>
      <w:r w:rsidR="00BD7594">
        <w:rPr>
          <w:noProof/>
        </w:rPr>
        <w:t>6</w:t>
      </w:r>
      <w:r w:rsidR="003C4A25">
        <w:rPr>
          <w:noProof/>
        </w:rPr>
        <w:fldChar w:fldCharType="end"/>
      </w:r>
      <w:r>
        <w:t>: Comparativo entre o método proposto, AES e RSA.</w:t>
      </w:r>
      <w:bookmarkEnd w:id="246"/>
      <w:bookmarkEnd w:id="247"/>
    </w:p>
    <w:p w:rsidR="00F21D2D" w:rsidRDefault="00F21D2D" w:rsidP="00F25F4E">
      <w:r>
        <w:t xml:space="preserve">Os resultados obtidos utilizando o algoritmo </w:t>
      </w:r>
      <w:proofErr w:type="gramStart"/>
      <w:r>
        <w:t>otimizado</w:t>
      </w:r>
      <w:proofErr w:type="gramEnd"/>
      <w:r>
        <w:t xml:space="preserve"> está próximo do original, pois para esse teste foi escolhido o melhor resultado para a comparação com os algoritmos atuais, RSA e AES. Porém, certas considerações devem ser feitas quanto aos resultados acima.</w:t>
      </w:r>
    </w:p>
    <w:p w:rsidR="00F25F4E" w:rsidRDefault="00F25F4E" w:rsidP="00F25F4E">
      <w:r>
        <w:t xml:space="preserve">A grande vantagem dos métodos atuais sobre o proposto sem dúvida é o tempo de encriptação. Os algoritmos são rápidos, pois são constituídos basicamente de cifras de substituição e transposição </w:t>
      </w:r>
      <w:proofErr w:type="gramStart"/>
      <w:r>
        <w:t>não-lineares</w:t>
      </w:r>
      <w:proofErr w:type="gramEnd"/>
      <w:r>
        <w:t xml:space="preserve">, e não precisam tomar decisões aleatórias sobre tabelas nem procurar por </w:t>
      </w:r>
      <w:r w:rsidRPr="004978FE">
        <w:rPr>
          <w:i/>
        </w:rPr>
        <w:t>pixels</w:t>
      </w:r>
      <w:r>
        <w:t xml:space="preserve"> próximos representáveis como o algoritmo proposto.</w:t>
      </w:r>
    </w:p>
    <w:p w:rsidR="00352EB7" w:rsidRDefault="00352EB7" w:rsidP="00352EB7">
      <w:r>
        <w:t xml:space="preserve">A entropia do arquivo </w:t>
      </w:r>
      <w:proofErr w:type="spellStart"/>
      <w:r>
        <w:t>encriptado</w:t>
      </w:r>
      <w:proofErr w:type="spellEnd"/>
      <w:r>
        <w:t xml:space="preserve"> utilizando AES e RSA é menor, porém o valor ideal de entropia, para ambos os casos, é </w:t>
      </w:r>
      <w:proofErr w:type="gramStart"/>
      <w:r>
        <w:t>8</w:t>
      </w:r>
      <w:proofErr w:type="gramEnd"/>
      <w:r>
        <w:t xml:space="preserve"> (oito). O valor está próximo do ideal e, pelo fato de serem constituídos de cifras de substituição e transposição, ou seja, não substituem um caractere por um par de coordenadas, como faz o algoritmo original (e proposto).</w:t>
      </w:r>
    </w:p>
    <w:p w:rsidR="00F25F4E" w:rsidRDefault="00F25F4E" w:rsidP="00F25F4E">
      <w:r>
        <w:t xml:space="preserve">Porém, o método proposto possui uma enorme vantagem sobre os algoritmos comparados. Independente do número de vezes que os algoritmos AES e RSA sejam executados tendo como entrada o texto de teste, o resultado, a mensagem </w:t>
      </w:r>
      <w:proofErr w:type="spellStart"/>
      <w:r>
        <w:t>encriptada</w:t>
      </w:r>
      <w:proofErr w:type="spellEnd"/>
      <w:r>
        <w:t xml:space="preserve"> será sempre a mesma, enquanto utilizando o método proposto, o resultado será diferente para cada encriptação, não afetando o processo de decriptação que irá sempre </w:t>
      </w:r>
      <w:proofErr w:type="spellStart"/>
      <w:r>
        <w:t>decriptar</w:t>
      </w:r>
      <w:proofErr w:type="spellEnd"/>
      <w:r>
        <w:t xml:space="preserve"> a mesma mensagem.</w:t>
      </w:r>
    </w:p>
    <w:p w:rsidR="008B4E7E" w:rsidRDefault="008B4E7E" w:rsidP="00DA0310"/>
    <w:p w:rsidR="008B4E7E" w:rsidRDefault="008B4E7E" w:rsidP="00DA0310"/>
    <w:p w:rsidR="001D491D" w:rsidRDefault="001D491D" w:rsidP="001D491D">
      <w:pPr>
        <w:pStyle w:val="Ttulo1"/>
      </w:pPr>
      <w:bookmarkStart w:id="248" w:name="_Toc269678056"/>
      <w:bookmarkStart w:id="249" w:name="_Toc278285989"/>
      <w:proofErr w:type="gramStart"/>
      <w:r>
        <w:lastRenderedPageBreak/>
        <w:t>6</w:t>
      </w:r>
      <w:proofErr w:type="gramEnd"/>
      <w:r>
        <w:t xml:space="preserve"> DISCUSSÃO </w:t>
      </w:r>
      <w:r w:rsidR="00257539">
        <w:t xml:space="preserve">DOS RESULTADOS </w:t>
      </w:r>
      <w:r>
        <w:t>E CONCLUSÕES</w:t>
      </w:r>
      <w:bookmarkEnd w:id="248"/>
      <w:bookmarkEnd w:id="249"/>
      <w:r>
        <w:t xml:space="preserve"> </w:t>
      </w:r>
    </w:p>
    <w:p w:rsidR="001D491D" w:rsidRDefault="001D491D" w:rsidP="001D491D"/>
    <w:p w:rsidR="00C148FF" w:rsidRDefault="00C148FF" w:rsidP="001D491D">
      <w:r>
        <w:t xml:space="preserve">O objetivo deste trabalho foi desenvolver uma </w:t>
      </w:r>
      <w:proofErr w:type="gramStart"/>
      <w:r>
        <w:t>otimização</w:t>
      </w:r>
      <w:proofErr w:type="gramEnd"/>
      <w:r>
        <w:t xml:space="preserve"> do método de encriptação utilizando imagens </w:t>
      </w:r>
      <w:sdt>
        <w:sdtPr>
          <w:id w:val="1588124"/>
          <w:citation/>
        </w:sdtPr>
        <w:sdtContent>
          <w:r w:rsidR="00E63546">
            <w:fldChar w:fldCharType="begin"/>
          </w:r>
          <w:r w:rsidRPr="00C148FF">
            <w:instrText xml:space="preserve"> CITATION RAM \l 1033 </w:instrText>
          </w:r>
          <w:r w:rsidR="00E63546">
            <w:fldChar w:fldCharType="separate"/>
          </w:r>
          <w:r w:rsidR="00312BDF">
            <w:rPr>
              <w:noProof/>
            </w:rPr>
            <w:t>[20]</w:t>
          </w:r>
          <w:r w:rsidR="00E63546">
            <w:fldChar w:fldCharType="end"/>
          </w:r>
        </w:sdtContent>
      </w:sdt>
      <w:r>
        <w:t xml:space="preserve"> e avaliar o seu desempenho frente ao algoritmo original. Para alcançar esse objetivo foi proposta uma melhoria no processo de encriptação, no momento em que é necessário representar um </w:t>
      </w:r>
      <w:r w:rsidRPr="00C148FF">
        <w:rPr>
          <w:i/>
        </w:rPr>
        <w:t>pixel</w:t>
      </w:r>
      <w:r>
        <w:t xml:space="preserve"> que não possui valor representável na imagem. A </w:t>
      </w:r>
      <w:proofErr w:type="gramStart"/>
      <w:r>
        <w:t>otimização</w:t>
      </w:r>
      <w:proofErr w:type="gramEnd"/>
      <w:r>
        <w:t xml:space="preserve"> muda o algoritmo para que, ao invés de sempre procurar o </w:t>
      </w:r>
      <w:r w:rsidRPr="00C148FF">
        <w:rPr>
          <w:i/>
        </w:rPr>
        <w:t>pixel</w:t>
      </w:r>
      <w:r>
        <w:t xml:space="preserve"> com valor mais próximo do valor faltante, o algoritmo otimizado procur</w:t>
      </w:r>
      <w:r w:rsidR="005D5C03" w:rsidRPr="005D5C03">
        <w:t>e</w:t>
      </w:r>
      <w:r>
        <w:t xml:space="preserve"> qualquer pixel </w:t>
      </w:r>
      <w:r w:rsidR="0077474D">
        <w:t>pra substituir o faltante.</w:t>
      </w:r>
    </w:p>
    <w:p w:rsidR="001D491D" w:rsidRDefault="0077474D" w:rsidP="001D491D">
      <w:r>
        <w:t>Para os testes f</w:t>
      </w:r>
      <w:r w:rsidR="001D491D">
        <w:t>oram utilizadas 10 imagens, cada uma com características diferentes.</w:t>
      </w:r>
      <w:r>
        <w:t xml:space="preserve"> Algumas</w:t>
      </w:r>
      <w:r w:rsidR="001D491D">
        <w:t xml:space="preserve"> possuem valores de níveis de cinza distribuídos em quase toda faixa entre </w:t>
      </w:r>
      <w:proofErr w:type="gramStart"/>
      <w:r w:rsidR="001D491D">
        <w:t>0</w:t>
      </w:r>
      <w:proofErr w:type="gramEnd"/>
      <w:r w:rsidR="001D491D">
        <w:t xml:space="preserve"> e 255 (imagens com alto contraste) e outras que mostravam </w:t>
      </w:r>
      <w:r>
        <w:t xml:space="preserve">muitas lacunas </w:t>
      </w:r>
      <w:r w:rsidR="001D491D">
        <w:t>no histograma (vide anexo B).</w:t>
      </w:r>
    </w:p>
    <w:p w:rsidR="001D491D" w:rsidRDefault="001D491D" w:rsidP="001D491D">
      <w:r>
        <w:t xml:space="preserve">Foram feitos testes utilizando tanto mensagens aleatórias geradas pelo programa de testes, que gerava mensagens com valores entre </w:t>
      </w:r>
      <w:proofErr w:type="gramStart"/>
      <w:r>
        <w:t>0</w:t>
      </w:r>
      <w:proofErr w:type="gramEnd"/>
      <w:r>
        <w:t xml:space="preserve"> e 255 e mensagens de texto reais, como o Gênesis da Bíblia Cristã. Esses testes foram necessários para validar o método frente aos algoritmos atuais.</w:t>
      </w:r>
    </w:p>
    <w:p w:rsidR="0077474D" w:rsidRDefault="0077474D" w:rsidP="001D491D">
      <w:r>
        <w:t xml:space="preserve">Em comparação ao algoritmo original, o algoritmo </w:t>
      </w:r>
      <w:proofErr w:type="gramStart"/>
      <w:r>
        <w:t>otimizado</w:t>
      </w:r>
      <w:proofErr w:type="gramEnd"/>
      <w:r>
        <w:t xml:space="preserve"> mostrou</w:t>
      </w:r>
      <w:r w:rsidR="00257539">
        <w:t>-se eficiente nos</w:t>
      </w:r>
      <w:r>
        <w:t xml:space="preserve"> casos, </w:t>
      </w:r>
      <w:r w:rsidR="00257539">
        <w:t xml:space="preserve">em que </w:t>
      </w:r>
      <w:r>
        <w:t xml:space="preserve">as imagens-chave mostravam histogramas com muitas lacunas, ou seja, muitos valores não possuíam representação na imagem-chave. Nesses casos a imagem diminuiu o tempo de encriptação em até 60% na encriptação dos textos aleatórios e 32% na encriptação do Gênesis da Bíblia Cristã. Além disso, houve um aumento na entropia do arquivo </w:t>
      </w:r>
      <w:proofErr w:type="spellStart"/>
      <w:r>
        <w:t>encriptado</w:t>
      </w:r>
      <w:proofErr w:type="spellEnd"/>
      <w:r>
        <w:t xml:space="preserve"> em até 12% no arquivo </w:t>
      </w:r>
      <w:proofErr w:type="spellStart"/>
      <w:r>
        <w:t>encriptado</w:t>
      </w:r>
      <w:proofErr w:type="spellEnd"/>
      <w:r>
        <w:t xml:space="preserve"> a partir dos textos aleatórios e 10.42% no arquivo </w:t>
      </w:r>
      <w:proofErr w:type="spellStart"/>
      <w:r>
        <w:t>encriptado</w:t>
      </w:r>
      <w:proofErr w:type="spellEnd"/>
      <w:r>
        <w:t xml:space="preserve"> a partir do Gênesis da Bíblia Cristã.</w:t>
      </w:r>
    </w:p>
    <w:p w:rsidR="00180201" w:rsidRDefault="00352EB7" w:rsidP="00180201">
      <w:r>
        <w:t xml:space="preserve">Os testes envolvendo os </w:t>
      </w:r>
      <w:r w:rsidR="00455B14">
        <w:t xml:space="preserve">representantes dos </w:t>
      </w:r>
      <w:r>
        <w:t xml:space="preserve">algoritmos </w:t>
      </w:r>
      <w:r w:rsidR="00455B14">
        <w:t xml:space="preserve">simétricos e assimétricos com maior disseminação comercial, RSA e AES, </w:t>
      </w:r>
      <w:r>
        <w:t xml:space="preserve">mostraram resultados semelhantes aos resultados </w:t>
      </w:r>
      <w:r w:rsidR="00180201">
        <w:t>obtidos com o algoritmo original, pois o melhor resultado obtido nos teste</w:t>
      </w:r>
      <w:r w:rsidR="00671245">
        <w:t>s</w:t>
      </w:r>
      <w:r w:rsidR="00180201">
        <w:t xml:space="preserve"> anteriores foi util</w:t>
      </w:r>
      <w:r w:rsidR="00455B14">
        <w:t>izado na comparação</w:t>
      </w:r>
      <w:r w:rsidR="00180201">
        <w:t>. O mét</w:t>
      </w:r>
      <w:r w:rsidR="00455B14">
        <w:t>odo se mostrou mais lento que o RSA e AES</w:t>
      </w:r>
      <w:r w:rsidR="00180201">
        <w:t xml:space="preserve">, porém o método se mostrou mais eficiente na forma de esconder mensagens, pois, diferentemente dos algoritmos que sempre geram a mesma saída para uma entrada, o método proposto gera diferente saídas para uma mesma entrada, aumentando a dificuldade da quebra da mensagem </w:t>
      </w:r>
      <w:proofErr w:type="spellStart"/>
      <w:r w:rsidR="00180201">
        <w:t>encriptada</w:t>
      </w:r>
      <w:proofErr w:type="spellEnd"/>
      <w:r w:rsidR="00180201">
        <w:t>.</w:t>
      </w:r>
    </w:p>
    <w:p w:rsidR="00A95368" w:rsidRDefault="00DB0DBF" w:rsidP="00A95368">
      <w:r>
        <w:lastRenderedPageBreak/>
        <w:t>A criptografia mostra-se imprescindível ao cotidiano do mundo moderno</w:t>
      </w:r>
      <w:r w:rsidR="00A95368">
        <w:t xml:space="preserve">, principalmente em que tange a tecnologia da informação. A busca por algoritmos criptográficos mais eficientes vem convergindo </w:t>
      </w:r>
      <w:proofErr w:type="gramStart"/>
      <w:r w:rsidR="00A95368">
        <w:t>o interesse para diversas pesquisas cientificas</w:t>
      </w:r>
      <w:proofErr w:type="gramEnd"/>
      <w:r w:rsidR="00A95368">
        <w:t>. A manipulação e transmissão de imagens em sistemas de comunicação</w:t>
      </w:r>
      <w:proofErr w:type="gramStart"/>
      <w:r w:rsidR="00A95368">
        <w:t>, impulsionou</w:t>
      </w:r>
      <w:proofErr w:type="gramEnd"/>
      <w:r w:rsidR="00A95368">
        <w:t xml:space="preserve"> o desenvolvimento da criptografia utilizando imagens, como a criptografia visual e a esteganografia.</w:t>
      </w:r>
    </w:p>
    <w:p w:rsidR="00A95368" w:rsidRDefault="00A95368" w:rsidP="00180201">
      <w:r>
        <w:t xml:space="preserve">O meu trabalho vem contribuir como mais uma alternativa, agora </w:t>
      </w:r>
      <w:proofErr w:type="gramStart"/>
      <w:r>
        <w:t>otimizado</w:t>
      </w:r>
      <w:proofErr w:type="gramEnd"/>
      <w:r>
        <w:t xml:space="preserve">, para os algoritmos criptográficos de chave privada, utilizando imagens. </w:t>
      </w:r>
    </w:p>
    <w:p w:rsidR="00A65003" w:rsidRDefault="00DB0DBF" w:rsidP="00180201">
      <w:r>
        <w:t xml:space="preserve">Os resultados superaram em muito as minhas expectativas iniciais, compensando a </w:t>
      </w:r>
      <w:proofErr w:type="spellStart"/>
      <w:r>
        <w:t>onerabilidade</w:t>
      </w:r>
      <w:proofErr w:type="spellEnd"/>
      <w:r>
        <w:t xml:space="preserve"> na manipulação de imagens com a leveza dos algoritmos simétricos</w:t>
      </w:r>
      <w:r w:rsidR="005D5C03">
        <w:t xml:space="preserve"> e maior nível de entropia</w:t>
      </w:r>
      <w:r>
        <w:t>.</w:t>
      </w:r>
    </w:p>
    <w:p w:rsidR="00665FBA" w:rsidRDefault="001D491D" w:rsidP="001D491D">
      <w:r>
        <w:t>O algoritmo ainda pode ser melhorado para</w:t>
      </w:r>
      <w:r w:rsidR="00A95368">
        <w:t xml:space="preserve"> diminuir</w:t>
      </w:r>
      <w:r>
        <w:t xml:space="preserve"> </w:t>
      </w:r>
      <w:r w:rsidR="00665FBA">
        <w:t xml:space="preserve">o </w:t>
      </w:r>
      <w:r>
        <w:t xml:space="preserve">tamanho de mensagem </w:t>
      </w:r>
      <w:proofErr w:type="spellStart"/>
      <w:r>
        <w:t>encriptada</w:t>
      </w:r>
      <w:proofErr w:type="spellEnd"/>
      <w:r>
        <w:t>.</w:t>
      </w:r>
      <w:r w:rsidR="00352EB7">
        <w:t xml:space="preserve"> </w:t>
      </w:r>
      <w:r w:rsidR="00665FBA">
        <w:t>Para</w:t>
      </w:r>
      <w:r w:rsidR="00352EB7">
        <w:t xml:space="preserve"> tal</w:t>
      </w:r>
      <w:r>
        <w:t>, pode</w:t>
      </w:r>
      <w:r w:rsidR="00665FBA">
        <w:t>-se</w:t>
      </w:r>
      <w:r>
        <w:t xml:space="preserve"> usar uma forma de compressão. Os testes mostraram que a entropia das mensagens </w:t>
      </w:r>
      <w:proofErr w:type="spellStart"/>
      <w:r>
        <w:t>encriptadas</w:t>
      </w:r>
      <w:proofErr w:type="spellEnd"/>
      <w:r>
        <w:t xml:space="preserve">, ou seja, o número de bits necessários para representar a informação está acima do ideal. Um compressor por entropia iria diminuir o tamanho da mensagem, aproximando-o do ideal, diminuindo assim o tamanho do arquivo. </w:t>
      </w:r>
    </w:p>
    <w:p w:rsidR="0063486A" w:rsidRDefault="001D491D" w:rsidP="001D491D">
      <w:r>
        <w:t xml:space="preserve">A própria estrutura de </w:t>
      </w:r>
      <w:proofErr w:type="spellStart"/>
      <w:r w:rsidRPr="0090221C">
        <w:rPr>
          <w:i/>
        </w:rPr>
        <w:t>flags</w:t>
      </w:r>
      <w:proofErr w:type="spellEnd"/>
      <w:r>
        <w:t xml:space="preserve"> possibilita a </w:t>
      </w:r>
      <w:proofErr w:type="gramStart"/>
      <w:r>
        <w:t>implementação</w:t>
      </w:r>
      <w:proofErr w:type="gramEnd"/>
      <w:r>
        <w:t xml:space="preserve"> de um compressor aritmético de dois níveis. Isso traz vantagens e desvantagens, a vantagem é que a compressão serviria como uma segurança a mais na mensagem </w:t>
      </w:r>
      <w:proofErr w:type="spellStart"/>
      <w:r>
        <w:t>encriptada</w:t>
      </w:r>
      <w:proofErr w:type="spellEnd"/>
      <w:r>
        <w:t xml:space="preserve">, pois um intruso não teria acesso direto à mensagem </w:t>
      </w:r>
      <w:proofErr w:type="spellStart"/>
      <w:r>
        <w:t>encriptada</w:t>
      </w:r>
      <w:proofErr w:type="spellEnd"/>
      <w:r>
        <w:t xml:space="preserve">. A principal desvantagem </w:t>
      </w:r>
      <w:r w:rsidR="00A65003">
        <w:t xml:space="preserve">dessa melhoria </w:t>
      </w:r>
      <w:r>
        <w:t xml:space="preserve">é o </w:t>
      </w:r>
      <w:r w:rsidRPr="0090221C">
        <w:rPr>
          <w:i/>
        </w:rPr>
        <w:t>overhead</w:t>
      </w:r>
      <w:r>
        <w:t xml:space="preserve"> computacional necessário para comprimir os dados.</w:t>
      </w:r>
    </w:p>
    <w:p w:rsidR="0063486A" w:rsidRPr="00E61066" w:rsidRDefault="005D5C03" w:rsidP="00DA0310">
      <w:r>
        <w:t xml:space="preserve">O código-fonte esta disponível </w:t>
      </w:r>
      <w:r w:rsidR="00FC7A52">
        <w:t xml:space="preserve">no repositório online: </w:t>
      </w:r>
      <w:r w:rsidR="00FC7A52" w:rsidRPr="00FC7A52">
        <w:rPr>
          <w:bCs/>
          <w:iCs/>
        </w:rPr>
        <w:t>gitorious</w:t>
      </w:r>
      <w:r w:rsidR="00FC7A52" w:rsidRPr="00FC7A52">
        <w:rPr>
          <w:iCs/>
        </w:rPr>
        <w:t>.org/</w:t>
      </w:r>
      <w:proofErr w:type="spellStart"/>
      <w:r w:rsidR="00BD7594" w:rsidRPr="00BD7594">
        <w:rPr>
          <w:iCs/>
        </w:rPr>
        <w:t>cryptography-using-images</w:t>
      </w:r>
      <w:proofErr w:type="spellEnd"/>
    </w:p>
    <w:p w:rsidR="0063486A" w:rsidRDefault="0063486A" w:rsidP="00DA0310"/>
    <w:p w:rsidR="0063486A" w:rsidRDefault="0063486A" w:rsidP="00DA0310"/>
    <w:p w:rsidR="00665FBA" w:rsidRDefault="00665FBA" w:rsidP="00DA0310"/>
    <w:p w:rsidR="00665FBA" w:rsidRDefault="00665FBA" w:rsidP="00DA0310"/>
    <w:p w:rsidR="00665FBA" w:rsidRDefault="00665FBA" w:rsidP="00DA0310"/>
    <w:p w:rsidR="00665FBA" w:rsidRDefault="00665FBA" w:rsidP="00DA0310"/>
    <w:p w:rsidR="00665FBA" w:rsidRDefault="00665FBA" w:rsidP="00DA0310"/>
    <w:p w:rsidR="00665FBA" w:rsidRDefault="00665FBA" w:rsidP="00DA0310"/>
    <w:p w:rsidR="00665FBA" w:rsidRPr="0020765C" w:rsidRDefault="00665FBA" w:rsidP="00DA0310"/>
    <w:p w:rsidR="00665FBA" w:rsidRDefault="00665FBA" w:rsidP="00DA0310"/>
    <w:p w:rsidR="00665FBA" w:rsidRDefault="00665FBA" w:rsidP="00DA0310"/>
    <w:p w:rsidR="00665FBA" w:rsidRDefault="005D5C03" w:rsidP="004F6695">
      <w:pPr>
        <w:pStyle w:val="Ttulo1"/>
      </w:pPr>
      <w:bookmarkStart w:id="250" w:name="_Toc278285990"/>
      <w:bookmarkStart w:id="251" w:name="_Toc269678057"/>
      <w:proofErr w:type="gramStart"/>
      <w:r>
        <w:lastRenderedPageBreak/>
        <w:t>7</w:t>
      </w:r>
      <w:proofErr w:type="gramEnd"/>
      <w:r w:rsidR="00657D64">
        <w:t xml:space="preserve"> </w:t>
      </w:r>
      <w:r w:rsidR="00665FBA">
        <w:t>REFERÊNCIAS BIBLIOGRÁFICAS</w:t>
      </w:r>
      <w:bookmarkEnd w:id="250"/>
      <w:bookmarkEnd w:id="251"/>
    </w:p>
    <w:sdt>
      <w:sdtPr>
        <w:rPr>
          <w:rFonts w:eastAsia="Times New Roman"/>
        </w:rPr>
        <w:id w:val="111145805"/>
        <w:bibliography/>
      </w:sdtPr>
      <w:sdtContent>
        <w:p w:rsidR="00312BDF" w:rsidRDefault="00E63546" w:rsidP="00312BDF">
          <w:pPr>
            <w:pStyle w:val="Bibliografia"/>
            <w:rPr>
              <w:noProof/>
              <w:vanish/>
            </w:rPr>
          </w:pPr>
          <w:r>
            <w:fldChar w:fldCharType="begin"/>
          </w:r>
          <w:r w:rsidR="00924FBB">
            <w:instrText xml:space="preserve"> BIBLIOGRAPHY </w:instrText>
          </w:r>
          <w:r>
            <w:fldChar w:fldCharType="separate"/>
          </w:r>
          <w:r w:rsidR="00312BDF">
            <w:rPr>
              <w:noProof/>
              <w:vanish/>
            </w:rPr>
            <w:t>x</w:t>
          </w:r>
        </w:p>
        <w:tbl>
          <w:tblPr>
            <w:tblW w:w="4975" w:type="pct"/>
            <w:tblCellSpacing w:w="15" w:type="dxa"/>
            <w:tblCellMar>
              <w:top w:w="15" w:type="dxa"/>
              <w:left w:w="15" w:type="dxa"/>
              <w:bottom w:w="15" w:type="dxa"/>
              <w:right w:w="15" w:type="dxa"/>
            </w:tblCellMar>
            <w:tblLook w:val="04A0" w:firstRow="1" w:lastRow="0" w:firstColumn="1" w:lastColumn="0" w:noHBand="0" w:noVBand="1"/>
          </w:tblPr>
          <w:tblGrid>
            <w:gridCol w:w="613"/>
            <w:gridCol w:w="8503"/>
          </w:tblGrid>
          <w:tr w:rsidR="000C2E9F" w:rsidTr="000C2E9F">
            <w:trPr>
              <w:tblCellSpacing w:w="15" w:type="dxa"/>
            </w:trPr>
            <w:tc>
              <w:tcPr>
                <w:tcW w:w="312" w:type="pct"/>
                <w:hideMark/>
              </w:tcPr>
              <w:p w:rsidR="00312BDF" w:rsidRDefault="00312BDF" w:rsidP="000C2E9F">
                <w:pPr>
                  <w:pStyle w:val="Bibliografia"/>
                  <w:ind w:firstLine="0"/>
                  <w:jc w:val="right"/>
                  <w:rPr>
                    <w:rFonts w:eastAsiaTheme="minorEastAsia"/>
                    <w:noProof/>
                  </w:rPr>
                </w:pPr>
                <w:r>
                  <w:rPr>
                    <w:noProof/>
                  </w:rPr>
                  <w:t>1.</w:t>
                </w:r>
              </w:p>
            </w:tc>
            <w:tc>
              <w:tcPr>
                <w:tcW w:w="4639" w:type="pct"/>
                <w:hideMark/>
              </w:tcPr>
              <w:p w:rsidR="00312BDF" w:rsidRDefault="00312BDF" w:rsidP="000C2E9F">
                <w:pPr>
                  <w:pStyle w:val="Bibliografia"/>
                  <w:ind w:firstLine="0"/>
                  <w:rPr>
                    <w:rFonts w:eastAsiaTheme="minorEastAsia"/>
                    <w:noProof/>
                  </w:rPr>
                </w:pPr>
                <w:r w:rsidRPr="00312BDF">
                  <w:rPr>
                    <w:noProof/>
                    <w:lang w:val="en-US"/>
                  </w:rPr>
                  <w:t xml:space="preserve">LIBERTY, J.; HORVATH, D. B. </w:t>
                </w:r>
                <w:r w:rsidRPr="00312BDF">
                  <w:rPr>
                    <w:b/>
                    <w:bCs/>
                    <w:noProof/>
                    <w:lang w:val="en-US"/>
                  </w:rPr>
                  <w:t>Sams Teach Yourself C++ for Linux in 21 Days</w:t>
                </w:r>
                <w:r w:rsidRPr="00312BDF">
                  <w:rPr>
                    <w:noProof/>
                    <w:lang w:val="en-US"/>
                  </w:rPr>
                  <w:t xml:space="preserve">. 2ª Edição. ed. </w:t>
                </w:r>
                <w:r>
                  <w:rPr>
                    <w:noProof/>
                  </w:rPr>
                  <w:t>Indiana: Sams Publishing, 2000.</w:t>
                </w:r>
              </w:p>
            </w:tc>
          </w:tr>
          <w:tr w:rsidR="000C2E9F" w:rsidTr="000C2E9F">
            <w:trPr>
              <w:tblCellSpacing w:w="15" w:type="dxa"/>
            </w:trPr>
            <w:tc>
              <w:tcPr>
                <w:tcW w:w="312" w:type="pct"/>
                <w:hideMark/>
              </w:tcPr>
              <w:p w:rsidR="00312BDF" w:rsidRDefault="00312BDF" w:rsidP="000C2E9F">
                <w:pPr>
                  <w:pStyle w:val="Bibliografia"/>
                  <w:ind w:firstLine="0"/>
                  <w:jc w:val="right"/>
                  <w:rPr>
                    <w:rFonts w:eastAsiaTheme="minorEastAsia"/>
                    <w:noProof/>
                  </w:rPr>
                </w:pPr>
                <w:r>
                  <w:rPr>
                    <w:noProof/>
                  </w:rPr>
                  <w:t>2.</w:t>
                </w:r>
              </w:p>
            </w:tc>
            <w:tc>
              <w:tcPr>
                <w:tcW w:w="4639" w:type="pct"/>
                <w:hideMark/>
              </w:tcPr>
              <w:p w:rsidR="00312BDF" w:rsidRDefault="00312BDF" w:rsidP="000C2E9F">
                <w:pPr>
                  <w:pStyle w:val="Bibliografia"/>
                  <w:ind w:firstLine="0"/>
                  <w:rPr>
                    <w:rFonts w:eastAsiaTheme="minorEastAsia"/>
                    <w:noProof/>
                  </w:rPr>
                </w:pPr>
                <w:r>
                  <w:rPr>
                    <w:noProof/>
                  </w:rPr>
                  <w:t xml:space="preserve">GOODRICH, M. T.; TAMASSIA, R. </w:t>
                </w:r>
                <w:r>
                  <w:rPr>
                    <w:b/>
                    <w:bCs/>
                    <w:noProof/>
                  </w:rPr>
                  <w:t>Projeto de Algoritmos</w:t>
                </w:r>
                <w:r>
                  <w:rPr>
                    <w:noProof/>
                  </w:rPr>
                  <w:t>. Porto Alegre: Artmed, 2004.</w:t>
                </w:r>
              </w:p>
            </w:tc>
          </w:tr>
          <w:tr w:rsidR="000C2E9F" w:rsidRPr="003C4A25" w:rsidTr="000C2E9F">
            <w:trPr>
              <w:tblCellSpacing w:w="15" w:type="dxa"/>
            </w:trPr>
            <w:tc>
              <w:tcPr>
                <w:tcW w:w="312" w:type="pct"/>
                <w:hideMark/>
              </w:tcPr>
              <w:p w:rsidR="00312BDF" w:rsidRDefault="00312BDF" w:rsidP="000C2E9F">
                <w:pPr>
                  <w:pStyle w:val="Bibliografia"/>
                  <w:ind w:firstLine="0"/>
                  <w:jc w:val="right"/>
                  <w:rPr>
                    <w:rFonts w:eastAsiaTheme="minorEastAsia"/>
                    <w:noProof/>
                  </w:rPr>
                </w:pPr>
                <w:r>
                  <w:rPr>
                    <w:noProof/>
                  </w:rPr>
                  <w:t>3.</w:t>
                </w:r>
              </w:p>
            </w:tc>
            <w:tc>
              <w:tcPr>
                <w:tcW w:w="4639" w:type="pct"/>
                <w:hideMark/>
              </w:tcPr>
              <w:p w:rsidR="00312BDF" w:rsidRPr="00312BDF" w:rsidRDefault="00312BDF" w:rsidP="000C2E9F">
                <w:pPr>
                  <w:pStyle w:val="Bibliografia"/>
                  <w:ind w:firstLine="0"/>
                  <w:rPr>
                    <w:rFonts w:eastAsiaTheme="minorEastAsia"/>
                    <w:noProof/>
                    <w:lang w:val="en-US"/>
                  </w:rPr>
                </w:pPr>
                <w:r w:rsidRPr="00312BDF">
                  <w:rPr>
                    <w:noProof/>
                    <w:lang w:val="en-US"/>
                  </w:rPr>
                  <w:t xml:space="preserve">DEITEL, H. M.; DEITEL, P. J. </w:t>
                </w:r>
                <w:r w:rsidRPr="00312BDF">
                  <w:rPr>
                    <w:b/>
                    <w:bCs/>
                    <w:noProof/>
                    <w:lang w:val="en-US"/>
                  </w:rPr>
                  <w:t>C++ How To Program</w:t>
                </w:r>
                <w:r w:rsidRPr="00312BDF">
                  <w:rPr>
                    <w:noProof/>
                    <w:lang w:val="en-US"/>
                  </w:rPr>
                  <w:t>. 3ª Edição. ed. New Jersey: Prentice-Hall, 2001.</w:t>
                </w:r>
              </w:p>
            </w:tc>
          </w:tr>
          <w:tr w:rsidR="000C2E9F" w:rsidTr="000C2E9F">
            <w:trPr>
              <w:tblCellSpacing w:w="15" w:type="dxa"/>
            </w:trPr>
            <w:tc>
              <w:tcPr>
                <w:tcW w:w="312" w:type="pct"/>
                <w:hideMark/>
              </w:tcPr>
              <w:p w:rsidR="00312BDF" w:rsidRDefault="00312BDF" w:rsidP="000C2E9F">
                <w:pPr>
                  <w:pStyle w:val="Bibliografia"/>
                  <w:ind w:firstLine="0"/>
                  <w:jc w:val="right"/>
                  <w:rPr>
                    <w:rFonts w:eastAsiaTheme="minorEastAsia"/>
                    <w:noProof/>
                  </w:rPr>
                </w:pPr>
                <w:r>
                  <w:rPr>
                    <w:noProof/>
                  </w:rPr>
                  <w:t>4.</w:t>
                </w:r>
              </w:p>
            </w:tc>
            <w:tc>
              <w:tcPr>
                <w:tcW w:w="4639" w:type="pct"/>
                <w:hideMark/>
              </w:tcPr>
              <w:p w:rsidR="00312BDF" w:rsidRDefault="00312BDF" w:rsidP="000C2E9F">
                <w:pPr>
                  <w:pStyle w:val="Bibliografia"/>
                  <w:ind w:firstLine="0"/>
                  <w:rPr>
                    <w:rFonts w:eastAsiaTheme="minorEastAsia"/>
                    <w:noProof/>
                  </w:rPr>
                </w:pPr>
                <w:r>
                  <w:rPr>
                    <w:noProof/>
                  </w:rPr>
                  <w:t xml:space="preserve">GONZALEZ, R. C.; WOODS, R. E. </w:t>
                </w:r>
                <w:r>
                  <w:rPr>
                    <w:b/>
                    <w:bCs/>
                    <w:noProof/>
                  </w:rPr>
                  <w:t>Digital Image Processing</w:t>
                </w:r>
                <w:r>
                  <w:rPr>
                    <w:noProof/>
                  </w:rPr>
                  <w:t>. 2° Edição. ed. New Jersey: Prentice Hall, 2002.</w:t>
                </w:r>
              </w:p>
            </w:tc>
          </w:tr>
          <w:tr w:rsidR="000C2E9F" w:rsidTr="000C2E9F">
            <w:trPr>
              <w:tblCellSpacing w:w="15" w:type="dxa"/>
            </w:trPr>
            <w:tc>
              <w:tcPr>
                <w:tcW w:w="312" w:type="pct"/>
                <w:hideMark/>
              </w:tcPr>
              <w:p w:rsidR="00312BDF" w:rsidRDefault="00312BDF" w:rsidP="000C2E9F">
                <w:pPr>
                  <w:pStyle w:val="Bibliografia"/>
                  <w:ind w:firstLine="0"/>
                  <w:jc w:val="right"/>
                  <w:rPr>
                    <w:rFonts w:eastAsiaTheme="minorEastAsia"/>
                    <w:noProof/>
                  </w:rPr>
                </w:pPr>
                <w:r>
                  <w:rPr>
                    <w:noProof/>
                  </w:rPr>
                  <w:t>5.</w:t>
                </w:r>
              </w:p>
            </w:tc>
            <w:tc>
              <w:tcPr>
                <w:tcW w:w="4639" w:type="pct"/>
                <w:hideMark/>
              </w:tcPr>
              <w:p w:rsidR="00312BDF" w:rsidRDefault="00312BDF" w:rsidP="000C2E9F">
                <w:pPr>
                  <w:pStyle w:val="Bibliografia"/>
                  <w:ind w:firstLine="0"/>
                  <w:rPr>
                    <w:rFonts w:eastAsiaTheme="minorEastAsia"/>
                    <w:noProof/>
                  </w:rPr>
                </w:pPr>
                <w:r>
                  <w:rPr>
                    <w:noProof/>
                  </w:rPr>
                  <w:t xml:space="preserve">CAMPOS, A. A. N. </w:t>
                </w:r>
                <w:r>
                  <w:rPr>
                    <w:b/>
                    <w:bCs/>
                    <w:noProof/>
                  </w:rPr>
                  <w:t>Algoritmo de Criptografia AES em Hardware, Utilizando Dispositivo de Lógica Programável (FPGA) e Linguagem de Descrição de Hardware (VHDL)</w:t>
                </w:r>
                <w:r>
                  <w:rPr>
                    <w:noProof/>
                  </w:rPr>
                  <w:t>. Itajubá - MG: [s.n.], 2008.</w:t>
                </w:r>
              </w:p>
            </w:tc>
          </w:tr>
          <w:tr w:rsidR="000C2E9F" w:rsidTr="000C2E9F">
            <w:trPr>
              <w:tblCellSpacing w:w="15" w:type="dxa"/>
            </w:trPr>
            <w:tc>
              <w:tcPr>
                <w:tcW w:w="312" w:type="pct"/>
                <w:hideMark/>
              </w:tcPr>
              <w:p w:rsidR="00312BDF" w:rsidRDefault="00312BDF" w:rsidP="000C2E9F">
                <w:pPr>
                  <w:pStyle w:val="Bibliografia"/>
                  <w:ind w:firstLine="0"/>
                  <w:jc w:val="right"/>
                  <w:rPr>
                    <w:rFonts w:eastAsiaTheme="minorEastAsia"/>
                    <w:noProof/>
                  </w:rPr>
                </w:pPr>
                <w:r>
                  <w:rPr>
                    <w:noProof/>
                  </w:rPr>
                  <w:t>6.</w:t>
                </w:r>
              </w:p>
            </w:tc>
            <w:tc>
              <w:tcPr>
                <w:tcW w:w="4639" w:type="pct"/>
                <w:hideMark/>
              </w:tcPr>
              <w:p w:rsidR="00312BDF" w:rsidRDefault="00312BDF" w:rsidP="000C2E9F">
                <w:pPr>
                  <w:pStyle w:val="Bibliografia"/>
                  <w:ind w:firstLine="0"/>
                  <w:rPr>
                    <w:rFonts w:eastAsiaTheme="minorEastAsia"/>
                    <w:noProof/>
                  </w:rPr>
                </w:pPr>
                <w:r w:rsidRPr="00312BDF">
                  <w:rPr>
                    <w:noProof/>
                    <w:lang w:val="en-US"/>
                  </w:rPr>
                  <w:t xml:space="preserve">MENEZES, A.; OORSCHOT, P. V.; VANSTONE, S. </w:t>
                </w:r>
                <w:r w:rsidRPr="00312BDF">
                  <w:rPr>
                    <w:b/>
                    <w:bCs/>
                    <w:noProof/>
                    <w:lang w:val="en-US"/>
                  </w:rPr>
                  <w:t>Handbook of Applied Criptography</w:t>
                </w:r>
                <w:r w:rsidRPr="00312BDF">
                  <w:rPr>
                    <w:noProof/>
                    <w:lang w:val="en-US"/>
                  </w:rPr>
                  <w:t xml:space="preserve">. </w:t>
                </w:r>
                <w:r>
                  <w:rPr>
                    <w:noProof/>
                  </w:rPr>
                  <w:t>1ª Edição. ed. [S.l.]: CRC Press, 2001.</w:t>
                </w:r>
              </w:p>
            </w:tc>
          </w:tr>
          <w:tr w:rsidR="000C2E9F" w:rsidTr="000C2E9F">
            <w:trPr>
              <w:tblCellSpacing w:w="15" w:type="dxa"/>
            </w:trPr>
            <w:tc>
              <w:tcPr>
                <w:tcW w:w="312" w:type="pct"/>
                <w:hideMark/>
              </w:tcPr>
              <w:p w:rsidR="00312BDF" w:rsidRDefault="00312BDF" w:rsidP="000C2E9F">
                <w:pPr>
                  <w:pStyle w:val="Bibliografia"/>
                  <w:ind w:firstLine="0"/>
                  <w:jc w:val="right"/>
                  <w:rPr>
                    <w:rFonts w:eastAsiaTheme="minorEastAsia"/>
                    <w:noProof/>
                  </w:rPr>
                </w:pPr>
                <w:r>
                  <w:rPr>
                    <w:noProof/>
                  </w:rPr>
                  <w:t>7.</w:t>
                </w:r>
              </w:p>
            </w:tc>
            <w:tc>
              <w:tcPr>
                <w:tcW w:w="4639" w:type="pct"/>
                <w:hideMark/>
              </w:tcPr>
              <w:p w:rsidR="00312BDF" w:rsidRDefault="00312BDF" w:rsidP="000C2E9F">
                <w:pPr>
                  <w:pStyle w:val="Bibliografia"/>
                  <w:ind w:firstLine="0"/>
                  <w:rPr>
                    <w:rFonts w:eastAsiaTheme="minorEastAsia"/>
                    <w:noProof/>
                  </w:rPr>
                </w:pPr>
                <w:r>
                  <w:rPr>
                    <w:noProof/>
                  </w:rPr>
                  <w:t xml:space="preserve">TANENBAUM, A. S. </w:t>
                </w:r>
                <w:r>
                  <w:rPr>
                    <w:b/>
                    <w:bCs/>
                    <w:noProof/>
                  </w:rPr>
                  <w:t>Redes de Computadores</w:t>
                </w:r>
                <w:r>
                  <w:rPr>
                    <w:noProof/>
                  </w:rPr>
                  <w:t>. 3 Edição. ed. Manaus: Campus, 2002.</w:t>
                </w:r>
              </w:p>
            </w:tc>
          </w:tr>
          <w:tr w:rsidR="000C2E9F" w:rsidTr="000C2E9F">
            <w:trPr>
              <w:tblCellSpacing w:w="15" w:type="dxa"/>
            </w:trPr>
            <w:tc>
              <w:tcPr>
                <w:tcW w:w="312" w:type="pct"/>
                <w:hideMark/>
              </w:tcPr>
              <w:p w:rsidR="00312BDF" w:rsidRDefault="00312BDF" w:rsidP="000C2E9F">
                <w:pPr>
                  <w:pStyle w:val="Bibliografia"/>
                  <w:ind w:firstLine="0"/>
                  <w:jc w:val="right"/>
                  <w:rPr>
                    <w:rFonts w:eastAsiaTheme="minorEastAsia"/>
                    <w:noProof/>
                  </w:rPr>
                </w:pPr>
                <w:r>
                  <w:rPr>
                    <w:noProof/>
                  </w:rPr>
                  <w:t>8.</w:t>
                </w:r>
              </w:p>
            </w:tc>
            <w:tc>
              <w:tcPr>
                <w:tcW w:w="4639" w:type="pct"/>
                <w:hideMark/>
              </w:tcPr>
              <w:p w:rsidR="00312BDF" w:rsidRDefault="00312BDF" w:rsidP="000C2E9F">
                <w:pPr>
                  <w:pStyle w:val="Bibliografia"/>
                  <w:ind w:firstLine="0"/>
                  <w:rPr>
                    <w:rFonts w:eastAsiaTheme="minorEastAsia"/>
                    <w:noProof/>
                  </w:rPr>
                </w:pPr>
                <w:r w:rsidRPr="00312BDF">
                  <w:rPr>
                    <w:noProof/>
                    <w:lang w:val="en-US"/>
                  </w:rPr>
                  <w:t xml:space="preserve">STALLINGS, W. </w:t>
                </w:r>
                <w:r w:rsidRPr="00312BDF">
                  <w:rPr>
                    <w:b/>
                    <w:bCs/>
                    <w:noProof/>
                    <w:lang w:val="en-US"/>
                  </w:rPr>
                  <w:t>Cryptography and Network Security Principles and Practices</w:t>
                </w:r>
                <w:r w:rsidRPr="00312BDF">
                  <w:rPr>
                    <w:noProof/>
                    <w:lang w:val="en-US"/>
                  </w:rPr>
                  <w:t xml:space="preserve">. </w:t>
                </w:r>
                <w:r>
                  <w:rPr>
                    <w:noProof/>
                  </w:rPr>
                  <w:t>4ª. ed. [S.l.]: Prentice Hall, 2005.</w:t>
                </w:r>
              </w:p>
            </w:tc>
          </w:tr>
          <w:tr w:rsidR="000C2E9F" w:rsidTr="000C2E9F">
            <w:trPr>
              <w:tblCellSpacing w:w="15" w:type="dxa"/>
            </w:trPr>
            <w:tc>
              <w:tcPr>
                <w:tcW w:w="312" w:type="pct"/>
                <w:hideMark/>
              </w:tcPr>
              <w:p w:rsidR="00312BDF" w:rsidRDefault="00312BDF" w:rsidP="000C2E9F">
                <w:pPr>
                  <w:pStyle w:val="Bibliografia"/>
                  <w:ind w:firstLine="0"/>
                  <w:jc w:val="right"/>
                  <w:rPr>
                    <w:rFonts w:eastAsiaTheme="minorEastAsia"/>
                    <w:noProof/>
                  </w:rPr>
                </w:pPr>
                <w:r>
                  <w:rPr>
                    <w:noProof/>
                  </w:rPr>
                  <w:t>9.</w:t>
                </w:r>
              </w:p>
            </w:tc>
            <w:tc>
              <w:tcPr>
                <w:tcW w:w="4639" w:type="pct"/>
                <w:hideMark/>
              </w:tcPr>
              <w:p w:rsidR="000C2E9F" w:rsidRDefault="00312BDF" w:rsidP="000C2E9F">
                <w:pPr>
                  <w:pStyle w:val="Bibliografia"/>
                  <w:ind w:firstLine="0"/>
                  <w:rPr>
                    <w:noProof/>
                    <w:lang w:val="en-US"/>
                  </w:rPr>
                </w:pPr>
                <w:r w:rsidRPr="00312BDF">
                  <w:rPr>
                    <w:b/>
                    <w:bCs/>
                    <w:noProof/>
                    <w:lang w:val="en-US"/>
                  </w:rPr>
                  <w:t>Electronic Frontier Foundation</w:t>
                </w:r>
                <w:r w:rsidRPr="00312BDF">
                  <w:rPr>
                    <w:noProof/>
                    <w:lang w:val="en-US"/>
                  </w:rPr>
                  <w:t>. Disponivel em:</w:t>
                </w:r>
              </w:p>
              <w:p w:rsidR="000C2E9F" w:rsidRPr="000C2E9F" w:rsidRDefault="00312BDF" w:rsidP="000C2E9F">
                <w:pPr>
                  <w:pStyle w:val="Bibliografia"/>
                  <w:ind w:firstLine="0"/>
                  <w:rPr>
                    <w:noProof/>
                    <w:lang w:val="en-US"/>
                  </w:rPr>
                </w:pPr>
                <w:r w:rsidRPr="000C2E9F">
                  <w:rPr>
                    <w:noProof/>
                    <w:lang w:val="en-US"/>
                  </w:rPr>
                  <w:t>&lt;http://w2.eff.org/Privacy/Crypto/Crypto_misc/DESCracker/HTML/19980716_eff_des</w:t>
                </w:r>
              </w:p>
              <w:p w:rsidR="00312BDF" w:rsidRPr="000C2E9F" w:rsidRDefault="00312BDF" w:rsidP="000C2E9F">
                <w:pPr>
                  <w:pStyle w:val="Bibliografia"/>
                  <w:ind w:firstLine="0"/>
                  <w:rPr>
                    <w:noProof/>
                  </w:rPr>
                </w:pPr>
                <w:r w:rsidRPr="000C2E9F">
                  <w:rPr>
                    <w:noProof/>
                  </w:rPr>
                  <w:t xml:space="preserve">_faq.html&gt;. </w:t>
                </w:r>
                <w:r>
                  <w:rPr>
                    <w:noProof/>
                  </w:rPr>
                  <w:t>Acesso em: 7 agosto 2010.</w:t>
                </w:r>
              </w:p>
            </w:tc>
          </w:tr>
          <w:tr w:rsidR="000C2E9F" w:rsidTr="000C2E9F">
            <w:trPr>
              <w:tblCellSpacing w:w="15" w:type="dxa"/>
            </w:trPr>
            <w:tc>
              <w:tcPr>
                <w:tcW w:w="312" w:type="pct"/>
                <w:hideMark/>
              </w:tcPr>
              <w:p w:rsidR="00312BDF" w:rsidRDefault="00312BDF" w:rsidP="000C2E9F">
                <w:pPr>
                  <w:pStyle w:val="Bibliografia"/>
                  <w:ind w:firstLine="0"/>
                  <w:jc w:val="right"/>
                  <w:rPr>
                    <w:rFonts w:eastAsiaTheme="minorEastAsia"/>
                    <w:noProof/>
                  </w:rPr>
                </w:pPr>
                <w:r>
                  <w:rPr>
                    <w:noProof/>
                  </w:rPr>
                  <w:t>10.</w:t>
                </w:r>
              </w:p>
            </w:tc>
            <w:tc>
              <w:tcPr>
                <w:tcW w:w="4639" w:type="pct"/>
                <w:hideMark/>
              </w:tcPr>
              <w:p w:rsidR="00312BDF" w:rsidRDefault="00312BDF" w:rsidP="000C2E9F">
                <w:pPr>
                  <w:pStyle w:val="Bibliografia"/>
                  <w:ind w:firstLine="0"/>
                  <w:rPr>
                    <w:rFonts w:eastAsiaTheme="minorEastAsia"/>
                    <w:noProof/>
                  </w:rPr>
                </w:pPr>
                <w:r>
                  <w:rPr>
                    <w:b/>
                    <w:bCs/>
                    <w:noProof/>
                  </w:rPr>
                  <w:t>COPACOBANA</w:t>
                </w:r>
                <w:r>
                  <w:rPr>
                    <w:noProof/>
                  </w:rPr>
                  <w:t>. Disponivel em: &lt;http://www.copacobana.org/&gt;. Acesso em: 7 agosto 2010.</w:t>
                </w:r>
              </w:p>
            </w:tc>
          </w:tr>
          <w:tr w:rsidR="000C2E9F" w:rsidTr="000C2E9F">
            <w:trPr>
              <w:tblCellSpacing w:w="15" w:type="dxa"/>
            </w:trPr>
            <w:tc>
              <w:tcPr>
                <w:tcW w:w="312" w:type="pct"/>
                <w:hideMark/>
              </w:tcPr>
              <w:p w:rsidR="00312BDF" w:rsidRDefault="00312BDF" w:rsidP="000C2E9F">
                <w:pPr>
                  <w:pStyle w:val="Bibliografia"/>
                  <w:ind w:firstLine="0"/>
                  <w:jc w:val="right"/>
                  <w:rPr>
                    <w:rFonts w:eastAsiaTheme="minorEastAsia"/>
                    <w:noProof/>
                  </w:rPr>
                </w:pPr>
                <w:r>
                  <w:rPr>
                    <w:noProof/>
                  </w:rPr>
                  <w:t>11.</w:t>
                </w:r>
              </w:p>
            </w:tc>
            <w:tc>
              <w:tcPr>
                <w:tcW w:w="4639" w:type="pct"/>
                <w:hideMark/>
              </w:tcPr>
              <w:p w:rsidR="00312BDF" w:rsidRDefault="00312BDF" w:rsidP="000C2E9F">
                <w:pPr>
                  <w:pStyle w:val="Bibliografia"/>
                  <w:ind w:firstLine="0"/>
                  <w:rPr>
                    <w:rFonts w:eastAsiaTheme="minorEastAsia"/>
                    <w:noProof/>
                  </w:rPr>
                </w:pPr>
                <w:r>
                  <w:rPr>
                    <w:b/>
                    <w:bCs/>
                    <w:noProof/>
                  </w:rPr>
                  <w:t>SciEngines</w:t>
                </w:r>
                <w:r>
                  <w:rPr>
                    <w:noProof/>
                  </w:rPr>
                  <w:t>. Disponivel em: &lt;http://www.sciengines.com/joomla/index.php&gt;. Acesso em: 7 agosto 2010.</w:t>
                </w:r>
              </w:p>
            </w:tc>
          </w:tr>
          <w:tr w:rsidR="000C2E9F" w:rsidTr="000C2E9F">
            <w:trPr>
              <w:tblCellSpacing w:w="15" w:type="dxa"/>
            </w:trPr>
            <w:tc>
              <w:tcPr>
                <w:tcW w:w="312" w:type="pct"/>
                <w:hideMark/>
              </w:tcPr>
              <w:p w:rsidR="00312BDF" w:rsidRDefault="00312BDF" w:rsidP="000C2E9F">
                <w:pPr>
                  <w:pStyle w:val="Bibliografia"/>
                  <w:ind w:firstLine="0"/>
                  <w:jc w:val="right"/>
                  <w:rPr>
                    <w:rFonts w:eastAsiaTheme="minorEastAsia"/>
                    <w:noProof/>
                  </w:rPr>
                </w:pPr>
                <w:r>
                  <w:rPr>
                    <w:noProof/>
                  </w:rPr>
                  <w:t>12.</w:t>
                </w:r>
              </w:p>
            </w:tc>
            <w:tc>
              <w:tcPr>
                <w:tcW w:w="4639" w:type="pct"/>
                <w:hideMark/>
              </w:tcPr>
              <w:p w:rsidR="00312BDF" w:rsidRDefault="00312BDF" w:rsidP="000C2E9F">
                <w:pPr>
                  <w:pStyle w:val="Bibliografia"/>
                  <w:ind w:firstLine="0"/>
                  <w:rPr>
                    <w:rFonts w:eastAsiaTheme="minorEastAsia"/>
                    <w:noProof/>
                  </w:rPr>
                </w:pPr>
                <w:r w:rsidRPr="00312BDF">
                  <w:rPr>
                    <w:noProof/>
                    <w:lang w:val="en-US"/>
                  </w:rPr>
                  <w:t xml:space="preserve">NATIONAL INSTITUTE OF STANDARDS AND TECHNOLOGY. </w:t>
                </w:r>
                <w:r>
                  <w:rPr>
                    <w:b/>
                    <w:bCs/>
                    <w:noProof/>
                  </w:rPr>
                  <w:t>Advanced Encryption Standard</w:t>
                </w:r>
                <w:r>
                  <w:rPr>
                    <w:noProof/>
                  </w:rPr>
                  <w:t>, 26 novembro 2001.</w:t>
                </w:r>
              </w:p>
            </w:tc>
          </w:tr>
          <w:tr w:rsidR="000C2E9F" w:rsidTr="000C2E9F">
            <w:trPr>
              <w:tblCellSpacing w:w="15" w:type="dxa"/>
            </w:trPr>
            <w:tc>
              <w:tcPr>
                <w:tcW w:w="312" w:type="pct"/>
                <w:hideMark/>
              </w:tcPr>
              <w:p w:rsidR="00312BDF" w:rsidRDefault="00312BDF" w:rsidP="000C2E9F">
                <w:pPr>
                  <w:pStyle w:val="Bibliografia"/>
                  <w:ind w:firstLine="0"/>
                  <w:jc w:val="right"/>
                  <w:rPr>
                    <w:rFonts w:eastAsiaTheme="minorEastAsia"/>
                    <w:noProof/>
                  </w:rPr>
                </w:pPr>
                <w:r>
                  <w:rPr>
                    <w:noProof/>
                  </w:rPr>
                  <w:t>13.</w:t>
                </w:r>
              </w:p>
            </w:tc>
            <w:tc>
              <w:tcPr>
                <w:tcW w:w="4639" w:type="pct"/>
                <w:hideMark/>
              </w:tcPr>
              <w:p w:rsidR="00312BDF" w:rsidRDefault="00312BDF" w:rsidP="000C2E9F">
                <w:pPr>
                  <w:pStyle w:val="Bibliografia"/>
                  <w:ind w:firstLine="0"/>
                  <w:rPr>
                    <w:rFonts w:eastAsiaTheme="minorEastAsia"/>
                    <w:noProof/>
                  </w:rPr>
                </w:pPr>
                <w:r>
                  <w:rPr>
                    <w:noProof/>
                  </w:rPr>
                  <w:t>SOUZA, R. D. A.; OLIVEIRA, F. B. D. O Padrão de Criptografia Simétrica AES, Petrópolis, 5 outubro 2007.</w:t>
                </w:r>
              </w:p>
            </w:tc>
          </w:tr>
          <w:tr w:rsidR="000C2E9F" w:rsidTr="000C2E9F">
            <w:trPr>
              <w:tblCellSpacing w:w="15" w:type="dxa"/>
            </w:trPr>
            <w:tc>
              <w:tcPr>
                <w:tcW w:w="312" w:type="pct"/>
                <w:hideMark/>
              </w:tcPr>
              <w:p w:rsidR="00312BDF" w:rsidRDefault="00312BDF" w:rsidP="000C2E9F">
                <w:pPr>
                  <w:pStyle w:val="Bibliografia"/>
                  <w:ind w:firstLine="0"/>
                  <w:jc w:val="right"/>
                  <w:rPr>
                    <w:rFonts w:eastAsiaTheme="minorEastAsia"/>
                    <w:noProof/>
                  </w:rPr>
                </w:pPr>
                <w:r>
                  <w:rPr>
                    <w:noProof/>
                  </w:rPr>
                  <w:t>14.</w:t>
                </w:r>
              </w:p>
            </w:tc>
            <w:tc>
              <w:tcPr>
                <w:tcW w:w="4639" w:type="pct"/>
                <w:hideMark/>
              </w:tcPr>
              <w:p w:rsidR="00312BDF" w:rsidRDefault="00312BDF" w:rsidP="000C2E9F">
                <w:pPr>
                  <w:pStyle w:val="Bibliografia"/>
                  <w:ind w:firstLine="0"/>
                  <w:rPr>
                    <w:rFonts w:eastAsiaTheme="minorEastAsia"/>
                    <w:noProof/>
                  </w:rPr>
                </w:pPr>
                <w:r w:rsidRPr="00312BDF">
                  <w:rPr>
                    <w:noProof/>
                    <w:lang w:val="en-US"/>
                  </w:rPr>
                  <w:t xml:space="preserve">HANKERSON, D.; MENEZES, A.; VANSTONE, S. </w:t>
                </w:r>
                <w:r w:rsidRPr="00312BDF">
                  <w:rPr>
                    <w:b/>
                    <w:bCs/>
                    <w:noProof/>
                    <w:lang w:val="en-US"/>
                  </w:rPr>
                  <w:t>Guide to Elliptic Curve Cryptography</w:t>
                </w:r>
                <w:r w:rsidRPr="00312BDF">
                  <w:rPr>
                    <w:noProof/>
                    <w:lang w:val="en-US"/>
                  </w:rPr>
                  <w:t xml:space="preserve">. </w:t>
                </w:r>
                <w:r>
                  <w:rPr>
                    <w:noProof/>
                  </w:rPr>
                  <w:t>New York: Springer-Verlag New York, 2004.</w:t>
                </w:r>
              </w:p>
            </w:tc>
          </w:tr>
          <w:tr w:rsidR="000C2E9F" w:rsidRPr="003C4A25" w:rsidTr="000C2E9F">
            <w:trPr>
              <w:tblCellSpacing w:w="15" w:type="dxa"/>
            </w:trPr>
            <w:tc>
              <w:tcPr>
                <w:tcW w:w="312" w:type="pct"/>
                <w:hideMark/>
              </w:tcPr>
              <w:p w:rsidR="00312BDF" w:rsidRDefault="00312BDF" w:rsidP="000C2E9F">
                <w:pPr>
                  <w:pStyle w:val="Bibliografia"/>
                  <w:ind w:firstLine="0"/>
                  <w:jc w:val="right"/>
                  <w:rPr>
                    <w:rFonts w:eastAsiaTheme="minorEastAsia"/>
                    <w:noProof/>
                  </w:rPr>
                </w:pPr>
                <w:r>
                  <w:rPr>
                    <w:noProof/>
                  </w:rPr>
                  <w:lastRenderedPageBreak/>
                  <w:t>15.</w:t>
                </w:r>
              </w:p>
            </w:tc>
            <w:tc>
              <w:tcPr>
                <w:tcW w:w="4639" w:type="pct"/>
                <w:hideMark/>
              </w:tcPr>
              <w:p w:rsidR="00312BDF" w:rsidRPr="00312BDF" w:rsidRDefault="00312BDF" w:rsidP="000C2E9F">
                <w:pPr>
                  <w:pStyle w:val="Bibliografia"/>
                  <w:ind w:firstLine="0"/>
                  <w:rPr>
                    <w:rFonts w:eastAsiaTheme="minorEastAsia"/>
                    <w:noProof/>
                    <w:lang w:val="en-US"/>
                  </w:rPr>
                </w:pPr>
                <w:r w:rsidRPr="00312BDF">
                  <w:rPr>
                    <w:noProof/>
                    <w:lang w:val="en-US"/>
                  </w:rPr>
                  <w:t>WAGNER, N. R. The Laws of Cryptography with Java Code, 2003.</w:t>
                </w:r>
              </w:p>
            </w:tc>
          </w:tr>
          <w:tr w:rsidR="000C2E9F" w:rsidRPr="003C4A25" w:rsidTr="000C2E9F">
            <w:trPr>
              <w:tblCellSpacing w:w="15" w:type="dxa"/>
            </w:trPr>
            <w:tc>
              <w:tcPr>
                <w:tcW w:w="312" w:type="pct"/>
                <w:hideMark/>
              </w:tcPr>
              <w:p w:rsidR="00312BDF" w:rsidRDefault="00312BDF" w:rsidP="000C2E9F">
                <w:pPr>
                  <w:pStyle w:val="Bibliografia"/>
                  <w:ind w:firstLine="0"/>
                  <w:jc w:val="right"/>
                  <w:rPr>
                    <w:rFonts w:eastAsiaTheme="minorEastAsia"/>
                    <w:noProof/>
                  </w:rPr>
                </w:pPr>
                <w:r>
                  <w:rPr>
                    <w:noProof/>
                  </w:rPr>
                  <w:t>16.</w:t>
                </w:r>
              </w:p>
            </w:tc>
            <w:tc>
              <w:tcPr>
                <w:tcW w:w="4639" w:type="pct"/>
                <w:hideMark/>
              </w:tcPr>
              <w:p w:rsidR="000C2E9F" w:rsidRPr="000C2E9F" w:rsidRDefault="00312BDF" w:rsidP="000C2E9F">
                <w:pPr>
                  <w:pStyle w:val="Bibliografia"/>
                  <w:ind w:firstLine="0"/>
                  <w:rPr>
                    <w:noProof/>
                    <w:lang w:val="en-US"/>
                  </w:rPr>
                </w:pPr>
                <w:r w:rsidRPr="00312BDF">
                  <w:rPr>
                    <w:noProof/>
                    <w:lang w:val="en-US"/>
                  </w:rPr>
                  <w:t xml:space="preserve">CACHIN, C. </w:t>
                </w:r>
                <w:r w:rsidRPr="00312BDF">
                  <w:rPr>
                    <w:b/>
                    <w:bCs/>
                    <w:noProof/>
                    <w:lang w:val="en-US"/>
                  </w:rPr>
                  <w:t>Entropy Measures and Unconditional Security in Cryptography</w:t>
                </w:r>
                <w:r w:rsidRPr="00312BDF">
                  <w:rPr>
                    <w:noProof/>
                    <w:lang w:val="en-US"/>
                  </w:rPr>
                  <w:t>, Zurich, 1997.</w:t>
                </w:r>
              </w:p>
            </w:tc>
          </w:tr>
          <w:tr w:rsidR="000C2E9F" w:rsidTr="000C2E9F">
            <w:trPr>
              <w:tblCellSpacing w:w="15" w:type="dxa"/>
            </w:trPr>
            <w:tc>
              <w:tcPr>
                <w:tcW w:w="312" w:type="pct"/>
                <w:hideMark/>
              </w:tcPr>
              <w:p w:rsidR="00312BDF" w:rsidRDefault="00312BDF" w:rsidP="000C2E9F">
                <w:pPr>
                  <w:pStyle w:val="Bibliografia"/>
                  <w:ind w:firstLine="0"/>
                  <w:jc w:val="right"/>
                  <w:rPr>
                    <w:rFonts w:eastAsiaTheme="minorEastAsia"/>
                    <w:noProof/>
                  </w:rPr>
                </w:pPr>
                <w:r>
                  <w:rPr>
                    <w:noProof/>
                  </w:rPr>
                  <w:t>17.</w:t>
                </w:r>
              </w:p>
            </w:tc>
            <w:tc>
              <w:tcPr>
                <w:tcW w:w="4639" w:type="pct"/>
                <w:hideMark/>
              </w:tcPr>
              <w:p w:rsidR="00312BDF" w:rsidRDefault="00312BDF" w:rsidP="000C2E9F">
                <w:pPr>
                  <w:pStyle w:val="Bibliografia"/>
                  <w:ind w:firstLine="0"/>
                  <w:rPr>
                    <w:rFonts w:eastAsiaTheme="minorEastAsia"/>
                    <w:noProof/>
                  </w:rPr>
                </w:pPr>
                <w:r w:rsidRPr="00312BDF">
                  <w:rPr>
                    <w:noProof/>
                    <w:lang w:val="en-US"/>
                  </w:rPr>
                  <w:t xml:space="preserve">VAUDENAY, S. </w:t>
                </w:r>
                <w:r w:rsidRPr="00312BDF">
                  <w:rPr>
                    <w:b/>
                    <w:bCs/>
                    <w:noProof/>
                    <w:lang w:val="en-US"/>
                  </w:rPr>
                  <w:t>Introduction to Cryptography - Applications for Communications Security</w:t>
                </w:r>
                <w:r w:rsidRPr="00312BDF">
                  <w:rPr>
                    <w:noProof/>
                    <w:lang w:val="en-US"/>
                  </w:rPr>
                  <w:t xml:space="preserve">. </w:t>
                </w:r>
                <w:r>
                  <w:rPr>
                    <w:noProof/>
                  </w:rPr>
                  <w:t>New York: Springer Science+Business Media, 2006.</w:t>
                </w:r>
              </w:p>
            </w:tc>
          </w:tr>
          <w:tr w:rsidR="000C2E9F" w:rsidTr="000C2E9F">
            <w:trPr>
              <w:tblCellSpacing w:w="15" w:type="dxa"/>
            </w:trPr>
            <w:tc>
              <w:tcPr>
                <w:tcW w:w="312" w:type="pct"/>
                <w:hideMark/>
              </w:tcPr>
              <w:p w:rsidR="00312BDF" w:rsidRDefault="00312BDF" w:rsidP="000C2E9F">
                <w:pPr>
                  <w:pStyle w:val="Bibliografia"/>
                  <w:ind w:firstLine="0"/>
                  <w:jc w:val="right"/>
                  <w:rPr>
                    <w:rFonts w:eastAsiaTheme="minorEastAsia"/>
                    <w:noProof/>
                  </w:rPr>
                </w:pPr>
                <w:r>
                  <w:rPr>
                    <w:noProof/>
                  </w:rPr>
                  <w:t>18.</w:t>
                </w:r>
              </w:p>
            </w:tc>
            <w:tc>
              <w:tcPr>
                <w:tcW w:w="4639" w:type="pct"/>
                <w:hideMark/>
              </w:tcPr>
              <w:p w:rsidR="000C2E9F" w:rsidRDefault="00312BDF" w:rsidP="000C2E9F">
                <w:pPr>
                  <w:pStyle w:val="Bibliografia"/>
                  <w:ind w:firstLine="0"/>
                  <w:rPr>
                    <w:noProof/>
                  </w:rPr>
                </w:pPr>
                <w:r>
                  <w:rPr>
                    <w:b/>
                    <w:bCs/>
                    <w:noProof/>
                  </w:rPr>
                  <w:t>Matlab Central</w:t>
                </w:r>
                <w:r>
                  <w:rPr>
                    <w:noProof/>
                  </w:rPr>
                  <w:t>. Disponivel em:</w:t>
                </w:r>
              </w:p>
              <w:p w:rsidR="00312BDF" w:rsidRDefault="00312BDF" w:rsidP="000C2E9F">
                <w:pPr>
                  <w:pStyle w:val="Bibliografia"/>
                  <w:ind w:firstLine="0"/>
                  <w:rPr>
                    <w:rFonts w:eastAsiaTheme="minorEastAsia"/>
                    <w:noProof/>
                  </w:rPr>
                </w:pPr>
                <w:r>
                  <w:rPr>
                    <w:noProof/>
                  </w:rPr>
                  <w:t xml:space="preserve"> &lt;http://www.mathworks.com/matlabcentral/fileexchange/9083-rapidly-encrypt-and-decrypt-using-rsa&gt;. Acesso em: 2010 agosto 7.</w:t>
                </w:r>
              </w:p>
            </w:tc>
          </w:tr>
          <w:tr w:rsidR="000C2E9F" w:rsidTr="000C2E9F">
            <w:trPr>
              <w:tblCellSpacing w:w="15" w:type="dxa"/>
            </w:trPr>
            <w:tc>
              <w:tcPr>
                <w:tcW w:w="312" w:type="pct"/>
                <w:hideMark/>
              </w:tcPr>
              <w:p w:rsidR="00312BDF" w:rsidRDefault="00312BDF" w:rsidP="000C2E9F">
                <w:pPr>
                  <w:pStyle w:val="Bibliografia"/>
                  <w:ind w:firstLine="0"/>
                  <w:jc w:val="right"/>
                  <w:rPr>
                    <w:rFonts w:eastAsiaTheme="minorEastAsia"/>
                    <w:noProof/>
                  </w:rPr>
                </w:pPr>
                <w:r>
                  <w:rPr>
                    <w:noProof/>
                  </w:rPr>
                  <w:t>19.</w:t>
                </w:r>
              </w:p>
            </w:tc>
            <w:tc>
              <w:tcPr>
                <w:tcW w:w="4639" w:type="pct"/>
                <w:hideMark/>
              </w:tcPr>
              <w:p w:rsidR="000C2E9F" w:rsidRDefault="00312BDF" w:rsidP="000C2E9F">
                <w:pPr>
                  <w:pStyle w:val="Bibliografia"/>
                  <w:ind w:firstLine="0"/>
                  <w:rPr>
                    <w:noProof/>
                  </w:rPr>
                </w:pPr>
                <w:r>
                  <w:rPr>
                    <w:b/>
                    <w:bCs/>
                    <w:noProof/>
                  </w:rPr>
                  <w:t>Matlab Central</w:t>
                </w:r>
                <w:r>
                  <w:rPr>
                    <w:noProof/>
                  </w:rPr>
                  <w:t>. Disponivel em:</w:t>
                </w:r>
              </w:p>
              <w:p w:rsidR="00312BDF" w:rsidRDefault="00312BDF" w:rsidP="000C2E9F">
                <w:pPr>
                  <w:pStyle w:val="Bibliografia"/>
                  <w:ind w:firstLine="0"/>
                  <w:rPr>
                    <w:rFonts w:eastAsiaTheme="minorEastAsia"/>
                    <w:noProof/>
                  </w:rPr>
                </w:pPr>
                <w:r>
                  <w:rPr>
                    <w:noProof/>
                  </w:rPr>
                  <w:t xml:space="preserve"> &lt;http://www.mathworks.com/matlabcentral/fileexchange/8925-rapid-aes-data-encryption-and-decryption&gt;. Acesso em: 2010 agosto 9.</w:t>
                </w:r>
              </w:p>
            </w:tc>
          </w:tr>
          <w:tr w:rsidR="000C2E9F" w:rsidTr="000C2E9F">
            <w:trPr>
              <w:tblCellSpacing w:w="15" w:type="dxa"/>
            </w:trPr>
            <w:tc>
              <w:tcPr>
                <w:tcW w:w="312" w:type="pct"/>
                <w:hideMark/>
              </w:tcPr>
              <w:p w:rsidR="00312BDF" w:rsidRDefault="00312BDF" w:rsidP="000C2E9F">
                <w:pPr>
                  <w:pStyle w:val="Bibliografia"/>
                  <w:ind w:firstLine="0"/>
                  <w:jc w:val="right"/>
                  <w:rPr>
                    <w:rFonts w:eastAsiaTheme="minorEastAsia"/>
                    <w:noProof/>
                  </w:rPr>
                </w:pPr>
                <w:r>
                  <w:rPr>
                    <w:noProof/>
                  </w:rPr>
                  <w:t>20.</w:t>
                </w:r>
              </w:p>
            </w:tc>
            <w:tc>
              <w:tcPr>
                <w:tcW w:w="4639" w:type="pct"/>
                <w:hideMark/>
              </w:tcPr>
              <w:p w:rsidR="00312BDF" w:rsidRDefault="00312BDF" w:rsidP="000C2E9F">
                <w:pPr>
                  <w:pStyle w:val="Bibliografia"/>
                  <w:ind w:firstLine="0"/>
                  <w:rPr>
                    <w:rFonts w:eastAsiaTheme="minorEastAsia"/>
                    <w:noProof/>
                  </w:rPr>
                </w:pPr>
                <w:r>
                  <w:rPr>
                    <w:noProof/>
                  </w:rPr>
                  <w:t>RAMALHO, M. Estudo de Métodos de Criptografia de Dados utilizando Imagens, Manaus, agosto 2010.</w:t>
                </w:r>
              </w:p>
            </w:tc>
          </w:tr>
          <w:tr w:rsidR="000C2E9F" w:rsidTr="000C2E9F">
            <w:trPr>
              <w:tblCellSpacing w:w="15" w:type="dxa"/>
            </w:trPr>
            <w:tc>
              <w:tcPr>
                <w:tcW w:w="312" w:type="pct"/>
                <w:hideMark/>
              </w:tcPr>
              <w:p w:rsidR="00312BDF" w:rsidRDefault="00312BDF" w:rsidP="000C2E9F">
                <w:pPr>
                  <w:pStyle w:val="Bibliografia"/>
                  <w:ind w:firstLine="0"/>
                  <w:jc w:val="right"/>
                  <w:rPr>
                    <w:rFonts w:eastAsiaTheme="minorEastAsia"/>
                    <w:noProof/>
                  </w:rPr>
                </w:pPr>
                <w:r>
                  <w:rPr>
                    <w:noProof/>
                  </w:rPr>
                  <w:t>21.</w:t>
                </w:r>
              </w:p>
            </w:tc>
            <w:tc>
              <w:tcPr>
                <w:tcW w:w="4639" w:type="pct"/>
                <w:hideMark/>
              </w:tcPr>
              <w:p w:rsidR="00312BDF" w:rsidRDefault="00312BDF" w:rsidP="000C2E9F">
                <w:pPr>
                  <w:pStyle w:val="Bibliografia"/>
                  <w:ind w:firstLine="0"/>
                  <w:rPr>
                    <w:rFonts w:eastAsiaTheme="minorEastAsia"/>
                    <w:noProof/>
                  </w:rPr>
                </w:pPr>
                <w:r w:rsidRPr="00312BDF">
                  <w:rPr>
                    <w:b/>
                    <w:bCs/>
                    <w:noProof/>
                    <w:lang w:val="en-US"/>
                  </w:rPr>
                  <w:t>ASCII Table - ASCII and Unicode Characters</w:t>
                </w:r>
                <w:r w:rsidRPr="00312BDF">
                  <w:rPr>
                    <w:noProof/>
                    <w:lang w:val="en-US"/>
                  </w:rPr>
                  <w:t xml:space="preserve">. </w:t>
                </w:r>
                <w:r>
                  <w:rPr>
                    <w:noProof/>
                  </w:rPr>
                  <w:t>Disponivel em: &lt;http://ascii-table.com/&gt;. Acesso em: 2010 agosto 8.</w:t>
                </w:r>
              </w:p>
            </w:tc>
          </w:tr>
          <w:tr w:rsidR="000C2E9F" w:rsidTr="000C2E9F">
            <w:trPr>
              <w:tblCellSpacing w:w="15" w:type="dxa"/>
            </w:trPr>
            <w:tc>
              <w:tcPr>
                <w:tcW w:w="312" w:type="pct"/>
                <w:hideMark/>
              </w:tcPr>
              <w:p w:rsidR="00312BDF" w:rsidRDefault="00312BDF" w:rsidP="000C2E9F">
                <w:pPr>
                  <w:pStyle w:val="Bibliografia"/>
                  <w:ind w:firstLine="0"/>
                  <w:jc w:val="right"/>
                  <w:rPr>
                    <w:rFonts w:eastAsiaTheme="minorEastAsia"/>
                    <w:noProof/>
                  </w:rPr>
                </w:pPr>
                <w:r>
                  <w:rPr>
                    <w:noProof/>
                  </w:rPr>
                  <w:t>22.</w:t>
                </w:r>
              </w:p>
            </w:tc>
            <w:tc>
              <w:tcPr>
                <w:tcW w:w="4639" w:type="pct"/>
                <w:hideMark/>
              </w:tcPr>
              <w:p w:rsidR="00312BDF" w:rsidRDefault="00312BDF" w:rsidP="000C2E9F">
                <w:pPr>
                  <w:pStyle w:val="Bibliografia"/>
                  <w:ind w:firstLine="0"/>
                  <w:rPr>
                    <w:rFonts w:eastAsiaTheme="minorEastAsia"/>
                    <w:noProof/>
                  </w:rPr>
                </w:pPr>
                <w:r>
                  <w:rPr>
                    <w:noProof/>
                  </w:rPr>
                  <w:t xml:space="preserve">ISO/IEC. </w:t>
                </w:r>
                <w:r>
                  <w:rPr>
                    <w:b/>
                    <w:bCs/>
                    <w:noProof/>
                  </w:rPr>
                  <w:t>ISO/IEC 8859-1: Latin Alphabet No. 1</w:t>
                </w:r>
                <w:r>
                  <w:rPr>
                    <w:noProof/>
                  </w:rPr>
                  <w:t>, 1997.</w:t>
                </w:r>
              </w:p>
            </w:tc>
          </w:tr>
          <w:tr w:rsidR="000C2E9F" w:rsidTr="000C2E9F">
            <w:trPr>
              <w:tblCellSpacing w:w="15" w:type="dxa"/>
            </w:trPr>
            <w:tc>
              <w:tcPr>
                <w:tcW w:w="312" w:type="pct"/>
                <w:hideMark/>
              </w:tcPr>
              <w:p w:rsidR="00312BDF" w:rsidRDefault="00312BDF" w:rsidP="000C2E9F">
                <w:pPr>
                  <w:pStyle w:val="Bibliografia"/>
                  <w:ind w:firstLine="0"/>
                  <w:jc w:val="right"/>
                  <w:rPr>
                    <w:rFonts w:eastAsiaTheme="minorEastAsia"/>
                    <w:noProof/>
                  </w:rPr>
                </w:pPr>
                <w:r>
                  <w:rPr>
                    <w:noProof/>
                  </w:rPr>
                  <w:t>23.</w:t>
                </w:r>
              </w:p>
            </w:tc>
            <w:tc>
              <w:tcPr>
                <w:tcW w:w="4639" w:type="pct"/>
                <w:hideMark/>
              </w:tcPr>
              <w:p w:rsidR="00312BDF" w:rsidRDefault="00312BDF" w:rsidP="000C2E9F">
                <w:pPr>
                  <w:pStyle w:val="Bibliografia"/>
                  <w:ind w:firstLine="0"/>
                  <w:rPr>
                    <w:rFonts w:eastAsiaTheme="minorEastAsia"/>
                    <w:noProof/>
                  </w:rPr>
                </w:pPr>
                <w:r>
                  <w:rPr>
                    <w:b/>
                    <w:bCs/>
                    <w:noProof/>
                  </w:rPr>
                  <w:t>Braingle</w:t>
                </w:r>
                <w:r>
                  <w:rPr>
                    <w:noProof/>
                  </w:rPr>
                  <w:t>. Disponivel em: &lt;http://www.braingle.com/&gt;. Acesso em: 2010 Julho 29.</w:t>
                </w:r>
              </w:p>
            </w:tc>
          </w:tr>
          <w:tr w:rsidR="000C2E9F" w:rsidTr="000C2E9F">
            <w:trPr>
              <w:tblCellSpacing w:w="15" w:type="dxa"/>
            </w:trPr>
            <w:tc>
              <w:tcPr>
                <w:tcW w:w="312" w:type="pct"/>
                <w:hideMark/>
              </w:tcPr>
              <w:p w:rsidR="00312BDF" w:rsidRDefault="00312BDF" w:rsidP="000C2E9F">
                <w:pPr>
                  <w:pStyle w:val="Bibliografia"/>
                  <w:ind w:firstLine="0"/>
                  <w:jc w:val="right"/>
                  <w:rPr>
                    <w:rFonts w:eastAsiaTheme="minorEastAsia"/>
                    <w:noProof/>
                  </w:rPr>
                </w:pPr>
                <w:r>
                  <w:rPr>
                    <w:noProof/>
                  </w:rPr>
                  <w:t>24.</w:t>
                </w:r>
              </w:p>
            </w:tc>
            <w:tc>
              <w:tcPr>
                <w:tcW w:w="4639" w:type="pct"/>
                <w:hideMark/>
              </w:tcPr>
              <w:p w:rsidR="00312BDF" w:rsidRDefault="00312BDF" w:rsidP="000C2E9F">
                <w:pPr>
                  <w:pStyle w:val="Bibliografia"/>
                  <w:ind w:firstLine="0"/>
                  <w:rPr>
                    <w:rFonts w:eastAsiaTheme="minorEastAsia"/>
                    <w:noProof/>
                  </w:rPr>
                </w:pPr>
                <w:r w:rsidRPr="00312BDF">
                  <w:rPr>
                    <w:noProof/>
                    <w:lang w:val="en-US"/>
                  </w:rPr>
                  <w:t xml:space="preserve">NATIONAL INSTITUTE OF STANDARDS AND TECHNOLOGY. </w:t>
                </w:r>
                <w:r>
                  <w:rPr>
                    <w:b/>
                    <w:bCs/>
                    <w:noProof/>
                  </w:rPr>
                  <w:t>Data Encryption Standard</w:t>
                </w:r>
                <w:r>
                  <w:rPr>
                    <w:noProof/>
                  </w:rPr>
                  <w:t>, 25 outubro 1999.</w:t>
                </w:r>
              </w:p>
            </w:tc>
          </w:tr>
        </w:tbl>
        <w:p w:rsidR="00312BDF" w:rsidRDefault="00312BDF" w:rsidP="00312BDF">
          <w:pPr>
            <w:pStyle w:val="Bibliografia"/>
            <w:rPr>
              <w:rFonts w:eastAsiaTheme="minorEastAsia"/>
              <w:noProof/>
              <w:vanish/>
            </w:rPr>
          </w:pPr>
          <w:r>
            <w:rPr>
              <w:noProof/>
              <w:vanish/>
            </w:rPr>
            <w:t>x</w:t>
          </w:r>
        </w:p>
        <w:p w:rsidR="00924FBB" w:rsidRDefault="00E63546" w:rsidP="00312BDF">
          <w:r>
            <w:fldChar w:fldCharType="end"/>
          </w:r>
        </w:p>
      </w:sdtContent>
    </w:sdt>
    <w:p w:rsidR="00924FBB" w:rsidRDefault="00924FBB" w:rsidP="00924FBB"/>
    <w:p w:rsidR="00665FBA" w:rsidRDefault="00665FBA" w:rsidP="00DA0310"/>
    <w:p w:rsidR="00665FBA" w:rsidRDefault="00665FBA" w:rsidP="00DA0310"/>
    <w:p w:rsidR="00665FBA" w:rsidRDefault="00665FBA" w:rsidP="00DA0310"/>
    <w:p w:rsidR="00665FBA" w:rsidRDefault="00665FBA" w:rsidP="00DA0310"/>
    <w:p w:rsidR="00665FBA" w:rsidRDefault="00665FBA" w:rsidP="00DA0310"/>
    <w:p w:rsidR="00665FBA" w:rsidRDefault="00665FBA" w:rsidP="00DA0310"/>
    <w:p w:rsidR="00665FBA" w:rsidRDefault="00665FBA" w:rsidP="00DA0310"/>
    <w:p w:rsidR="00665FBA" w:rsidRDefault="00665FBA" w:rsidP="00DA0310"/>
    <w:p w:rsidR="00113366" w:rsidRDefault="00113366" w:rsidP="00DA0310"/>
    <w:p w:rsidR="00113366" w:rsidRDefault="00113366" w:rsidP="00DA0310"/>
    <w:p w:rsidR="00113366" w:rsidRDefault="00113366" w:rsidP="00DA0310"/>
    <w:p w:rsidR="00113366" w:rsidRDefault="00113366" w:rsidP="00DA0310"/>
    <w:p w:rsidR="00113366" w:rsidRDefault="00113366" w:rsidP="00DA0310"/>
    <w:p w:rsidR="00113366" w:rsidRDefault="00113366" w:rsidP="00DA0310"/>
    <w:p w:rsidR="00113366" w:rsidRDefault="00113366" w:rsidP="00DA0310"/>
    <w:p w:rsidR="00113366" w:rsidRDefault="00113366" w:rsidP="00DA0310"/>
    <w:p w:rsidR="00113366" w:rsidRDefault="00113366" w:rsidP="00DA0310"/>
    <w:p w:rsidR="00113366" w:rsidRDefault="00113366" w:rsidP="00DA0310"/>
    <w:p w:rsidR="00113366" w:rsidRDefault="00113366" w:rsidP="00DA0310"/>
    <w:p w:rsidR="00113366" w:rsidRDefault="00113366" w:rsidP="00DA0310"/>
    <w:p w:rsidR="00113366" w:rsidRDefault="00113366" w:rsidP="00DA0310"/>
    <w:p w:rsidR="00113366" w:rsidRDefault="00113366" w:rsidP="00DA0310"/>
    <w:p w:rsidR="00113366" w:rsidRDefault="00113366" w:rsidP="00DA0310"/>
    <w:p w:rsidR="00113366" w:rsidRDefault="00113366" w:rsidP="00DA0310"/>
    <w:p w:rsidR="00113366" w:rsidRDefault="00113366" w:rsidP="00DA0310"/>
    <w:p w:rsidR="00113366" w:rsidRDefault="00113366" w:rsidP="00DA0310"/>
    <w:p w:rsidR="00113366" w:rsidRPr="00113366" w:rsidRDefault="00113366" w:rsidP="00312BDF">
      <w:pPr>
        <w:pStyle w:val="Ttulo1"/>
        <w:jc w:val="center"/>
      </w:pPr>
      <w:bookmarkStart w:id="252" w:name="_Toc278285991"/>
      <w:r>
        <w:t>ANEXOS</w:t>
      </w:r>
      <w:bookmarkEnd w:id="252"/>
    </w:p>
    <w:p w:rsidR="00113366" w:rsidRDefault="00113366" w:rsidP="00DA0310"/>
    <w:p w:rsidR="00113366" w:rsidRDefault="00113366" w:rsidP="00DA0310"/>
    <w:p w:rsidR="00113366" w:rsidRDefault="00113366" w:rsidP="00DA0310"/>
    <w:p w:rsidR="00113366" w:rsidRDefault="00113366" w:rsidP="00DA0310"/>
    <w:p w:rsidR="00113366" w:rsidRDefault="00113366" w:rsidP="00DA0310"/>
    <w:p w:rsidR="00755DB9" w:rsidRDefault="00755DB9" w:rsidP="00DA0310"/>
    <w:p w:rsidR="00755DB9" w:rsidRDefault="00755DB9" w:rsidP="00DA0310"/>
    <w:p w:rsidR="00755DB9" w:rsidRDefault="00755DB9" w:rsidP="00DA0310"/>
    <w:p w:rsidR="00755DB9" w:rsidRDefault="00755DB9" w:rsidP="00DA0310"/>
    <w:p w:rsidR="00755DB9" w:rsidRDefault="00755DB9" w:rsidP="00DA0310"/>
    <w:p w:rsidR="00755DB9" w:rsidRDefault="00755DB9" w:rsidP="00DA0310"/>
    <w:p w:rsidR="00755DB9" w:rsidRDefault="00755DB9" w:rsidP="00DA0310"/>
    <w:p w:rsidR="00755DB9" w:rsidRDefault="00755DB9" w:rsidP="00DA0310"/>
    <w:p w:rsidR="00755DB9" w:rsidRDefault="00755DB9" w:rsidP="00DA0310"/>
    <w:p w:rsidR="008B4E7E" w:rsidRDefault="008B4E7E" w:rsidP="008B4E7E">
      <w:pPr>
        <w:pStyle w:val="Ttulo1"/>
      </w:pPr>
      <w:bookmarkStart w:id="253" w:name="_Toc269678058"/>
      <w:bookmarkStart w:id="254" w:name="_Toc278285992"/>
      <w:r>
        <w:lastRenderedPageBreak/>
        <w:t>ANEXO A</w:t>
      </w:r>
      <w:bookmarkEnd w:id="253"/>
      <w:r w:rsidR="000C2E9F">
        <w:t xml:space="preserve"> – TABELA ASCII E ISO/IEC 8859-1</w:t>
      </w:r>
      <w:bookmarkEnd w:id="254"/>
    </w:p>
    <w:p w:rsidR="008B4E7E" w:rsidRDefault="008B4E7E" w:rsidP="008B4E7E">
      <w:pPr>
        <w:ind w:firstLine="0"/>
        <w:jc w:val="center"/>
      </w:pPr>
      <w:r>
        <w:rPr>
          <w:noProof/>
        </w:rPr>
        <w:drawing>
          <wp:inline distT="0" distB="0" distL="0" distR="0">
            <wp:extent cx="2995295" cy="3804920"/>
            <wp:effectExtent l="19050" t="0" r="0" b="0"/>
            <wp:docPr id="28"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cstate="print"/>
                    <a:srcRect/>
                    <a:stretch>
                      <a:fillRect/>
                    </a:stretch>
                  </pic:blipFill>
                  <pic:spPr bwMode="auto">
                    <a:xfrm>
                      <a:off x="0" y="0"/>
                      <a:ext cx="2995295" cy="3804920"/>
                    </a:xfrm>
                    <a:prstGeom prst="rect">
                      <a:avLst/>
                    </a:prstGeom>
                    <a:noFill/>
                    <a:ln w="9525">
                      <a:noFill/>
                      <a:miter lim="800000"/>
                      <a:headEnd/>
                      <a:tailEnd/>
                    </a:ln>
                  </pic:spPr>
                </pic:pic>
              </a:graphicData>
            </a:graphic>
          </wp:inline>
        </w:drawing>
      </w:r>
    </w:p>
    <w:p w:rsidR="008B4E7E" w:rsidRDefault="008B4E7E" w:rsidP="00312BDF">
      <w:pPr>
        <w:pStyle w:val="Legenda"/>
        <w:spacing w:after="0"/>
        <w:ind w:firstLine="709"/>
        <w:jc w:val="both"/>
      </w:pPr>
      <w:bookmarkStart w:id="255" w:name="_Toc269677981"/>
      <w:bookmarkStart w:id="256" w:name="_Toc278285499"/>
      <w:r>
        <w:t xml:space="preserve">Figura </w:t>
      </w:r>
      <w:r w:rsidR="003C4A25">
        <w:fldChar w:fldCharType="begin"/>
      </w:r>
      <w:r w:rsidR="003C4A25">
        <w:instrText xml:space="preserve"> SEQ Figura \* ARABIC </w:instrText>
      </w:r>
      <w:r w:rsidR="003C4A25">
        <w:fldChar w:fldCharType="separate"/>
      </w:r>
      <w:r w:rsidR="00BD7594">
        <w:rPr>
          <w:noProof/>
        </w:rPr>
        <w:t>38</w:t>
      </w:r>
      <w:r w:rsidR="003C4A25">
        <w:rPr>
          <w:noProof/>
        </w:rPr>
        <w:fldChar w:fldCharType="end"/>
      </w:r>
      <w:r>
        <w:t>: Tabela ASCII original.</w:t>
      </w:r>
      <w:bookmarkEnd w:id="255"/>
      <w:bookmarkEnd w:id="256"/>
    </w:p>
    <w:p w:rsidR="008B4E7E" w:rsidRPr="008A3159" w:rsidRDefault="008B4E7E" w:rsidP="00312BDF">
      <w:pPr>
        <w:spacing w:after="240"/>
        <w:rPr>
          <w:sz w:val="20"/>
          <w:szCs w:val="20"/>
        </w:rPr>
      </w:pPr>
      <w:r>
        <w:rPr>
          <w:sz w:val="20"/>
          <w:szCs w:val="20"/>
        </w:rPr>
        <w:t xml:space="preserve">Fonte: </w:t>
      </w:r>
      <w:sdt>
        <w:sdtPr>
          <w:rPr>
            <w:sz w:val="20"/>
            <w:szCs w:val="20"/>
          </w:rPr>
          <w:id w:val="37302166"/>
          <w:citation/>
        </w:sdtPr>
        <w:sdtContent>
          <w:r w:rsidR="00E63546">
            <w:rPr>
              <w:sz w:val="20"/>
              <w:szCs w:val="20"/>
            </w:rPr>
            <w:fldChar w:fldCharType="begin"/>
          </w:r>
          <w:r w:rsidRPr="003A163C">
            <w:rPr>
              <w:sz w:val="20"/>
              <w:szCs w:val="20"/>
            </w:rPr>
            <w:instrText xml:space="preserve"> CITATION ASC8 \l 1033 </w:instrText>
          </w:r>
          <w:r w:rsidR="00E63546">
            <w:rPr>
              <w:sz w:val="20"/>
              <w:szCs w:val="20"/>
            </w:rPr>
            <w:fldChar w:fldCharType="separate"/>
          </w:r>
          <w:r w:rsidR="00312BDF" w:rsidRPr="00312BDF">
            <w:rPr>
              <w:noProof/>
              <w:sz w:val="20"/>
              <w:szCs w:val="20"/>
            </w:rPr>
            <w:t>[21]</w:t>
          </w:r>
          <w:r w:rsidR="00E63546">
            <w:rPr>
              <w:sz w:val="20"/>
              <w:szCs w:val="20"/>
            </w:rPr>
            <w:fldChar w:fldCharType="end"/>
          </w:r>
        </w:sdtContent>
      </w:sdt>
    </w:p>
    <w:p w:rsidR="008B4E7E" w:rsidRDefault="008B4E7E" w:rsidP="008B4E7E">
      <w:pPr>
        <w:ind w:firstLine="0"/>
        <w:jc w:val="center"/>
      </w:pPr>
      <w:r>
        <w:rPr>
          <w:noProof/>
        </w:rPr>
        <w:drawing>
          <wp:inline distT="0" distB="0" distL="0" distR="0">
            <wp:extent cx="3649060" cy="3601632"/>
            <wp:effectExtent l="19050" t="0" r="8540" b="0"/>
            <wp:docPr id="2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srcRect t="4505"/>
                    <a:stretch>
                      <a:fillRect/>
                    </a:stretch>
                  </pic:blipFill>
                  <pic:spPr bwMode="auto">
                    <a:xfrm>
                      <a:off x="0" y="0"/>
                      <a:ext cx="3653858" cy="3606368"/>
                    </a:xfrm>
                    <a:prstGeom prst="rect">
                      <a:avLst/>
                    </a:prstGeom>
                    <a:noFill/>
                    <a:ln w="9525">
                      <a:noFill/>
                      <a:miter lim="800000"/>
                      <a:headEnd/>
                      <a:tailEnd/>
                    </a:ln>
                  </pic:spPr>
                </pic:pic>
              </a:graphicData>
            </a:graphic>
          </wp:inline>
        </w:drawing>
      </w:r>
    </w:p>
    <w:p w:rsidR="008B4E7E" w:rsidRDefault="008B4E7E" w:rsidP="00312BDF">
      <w:pPr>
        <w:pStyle w:val="Legenda"/>
        <w:spacing w:after="0"/>
        <w:ind w:firstLine="709"/>
        <w:jc w:val="both"/>
      </w:pPr>
      <w:bookmarkStart w:id="257" w:name="_Toc269677982"/>
      <w:bookmarkStart w:id="258" w:name="_Toc278285500"/>
      <w:r>
        <w:t xml:space="preserve">Figura </w:t>
      </w:r>
      <w:r w:rsidR="003C4A25">
        <w:fldChar w:fldCharType="begin"/>
      </w:r>
      <w:r w:rsidR="003C4A25">
        <w:instrText xml:space="preserve"> SEQ Figura \* ARABIC </w:instrText>
      </w:r>
      <w:r w:rsidR="003C4A25">
        <w:fldChar w:fldCharType="separate"/>
      </w:r>
      <w:r w:rsidR="00BD7594">
        <w:rPr>
          <w:noProof/>
        </w:rPr>
        <w:t>39</w:t>
      </w:r>
      <w:r w:rsidR="003C4A25">
        <w:rPr>
          <w:noProof/>
        </w:rPr>
        <w:fldChar w:fldCharType="end"/>
      </w:r>
      <w:r>
        <w:t>: ISO/IEC 8859-1.</w:t>
      </w:r>
      <w:bookmarkEnd w:id="257"/>
      <w:bookmarkEnd w:id="258"/>
    </w:p>
    <w:p w:rsidR="008B4E7E" w:rsidRDefault="008B4E7E" w:rsidP="00312BDF">
      <w:pPr>
        <w:spacing w:after="240"/>
        <w:rPr>
          <w:sz w:val="20"/>
          <w:szCs w:val="20"/>
        </w:rPr>
      </w:pPr>
      <w:r w:rsidRPr="001D36CA">
        <w:rPr>
          <w:sz w:val="20"/>
          <w:szCs w:val="20"/>
        </w:rPr>
        <w:t xml:space="preserve">Fonte: </w:t>
      </w:r>
      <w:sdt>
        <w:sdtPr>
          <w:rPr>
            <w:sz w:val="20"/>
            <w:szCs w:val="20"/>
          </w:rPr>
          <w:id w:val="37302165"/>
          <w:citation/>
        </w:sdtPr>
        <w:sdtContent>
          <w:r w:rsidR="00E63546">
            <w:rPr>
              <w:sz w:val="20"/>
              <w:szCs w:val="20"/>
            </w:rPr>
            <w:fldChar w:fldCharType="begin"/>
          </w:r>
          <w:r w:rsidRPr="00CB39E9">
            <w:rPr>
              <w:sz w:val="20"/>
              <w:szCs w:val="20"/>
            </w:rPr>
            <w:instrText xml:space="preserve"> CITATION ISO97 \l 1033 </w:instrText>
          </w:r>
          <w:r w:rsidR="00E63546">
            <w:rPr>
              <w:sz w:val="20"/>
              <w:szCs w:val="20"/>
            </w:rPr>
            <w:fldChar w:fldCharType="separate"/>
          </w:r>
          <w:r w:rsidR="00312BDF" w:rsidRPr="00312BDF">
            <w:rPr>
              <w:noProof/>
              <w:sz w:val="20"/>
              <w:szCs w:val="20"/>
            </w:rPr>
            <w:t>[22]</w:t>
          </w:r>
          <w:r w:rsidR="00E63546">
            <w:rPr>
              <w:sz w:val="20"/>
              <w:szCs w:val="20"/>
            </w:rPr>
            <w:fldChar w:fldCharType="end"/>
          </w:r>
        </w:sdtContent>
      </w:sdt>
    </w:p>
    <w:p w:rsidR="008B4E7E" w:rsidRDefault="008B4E7E" w:rsidP="008B4E7E">
      <w:pPr>
        <w:pStyle w:val="Ttulo1"/>
      </w:pPr>
      <w:bookmarkStart w:id="259" w:name="_Toc269678059"/>
      <w:bookmarkStart w:id="260" w:name="_Toc278285993"/>
      <w:r>
        <w:lastRenderedPageBreak/>
        <w:t>ANEXO B</w:t>
      </w:r>
      <w:bookmarkEnd w:id="259"/>
      <w:r w:rsidR="000C2E9F">
        <w:t xml:space="preserve"> – BANCO DE IMAGENS</w:t>
      </w:r>
      <w:bookmarkEnd w:id="260"/>
    </w:p>
    <w:p w:rsidR="008B4E7E" w:rsidRDefault="008B4E7E" w:rsidP="008B4E7E">
      <w:r>
        <w:t>No anexo B estão todas as imagens utilizadas nos experimentos. Assim como seus respectivos histogramas.</w:t>
      </w:r>
    </w:p>
    <w:p w:rsidR="008B4E7E" w:rsidRDefault="008B4E7E" w:rsidP="008B4E7E">
      <w:pPr>
        <w:ind w:firstLine="0"/>
        <w:jc w:val="center"/>
        <w:rPr>
          <w:sz w:val="20"/>
          <w:szCs w:val="20"/>
        </w:rPr>
      </w:pPr>
      <w:r>
        <w:rPr>
          <w:noProof/>
          <w:sz w:val="20"/>
          <w:szCs w:val="20"/>
        </w:rPr>
        <w:drawing>
          <wp:inline distT="0" distB="0" distL="0" distR="0">
            <wp:extent cx="3650236" cy="3629465"/>
            <wp:effectExtent l="19050" t="0" r="7364" b="0"/>
            <wp:docPr id="3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cstate="print"/>
                    <a:srcRect l="11891" t="4948" r="12001" b="9485"/>
                    <a:stretch>
                      <a:fillRect/>
                    </a:stretch>
                  </pic:blipFill>
                  <pic:spPr bwMode="auto">
                    <a:xfrm>
                      <a:off x="0" y="0"/>
                      <a:ext cx="3653132" cy="3632345"/>
                    </a:xfrm>
                    <a:prstGeom prst="rect">
                      <a:avLst/>
                    </a:prstGeom>
                    <a:noFill/>
                    <a:ln w="9525">
                      <a:noFill/>
                      <a:miter lim="800000"/>
                      <a:headEnd/>
                      <a:tailEnd/>
                    </a:ln>
                  </pic:spPr>
                </pic:pic>
              </a:graphicData>
            </a:graphic>
          </wp:inline>
        </w:drawing>
      </w:r>
    </w:p>
    <w:p w:rsidR="008B4E7E" w:rsidRDefault="008B4E7E" w:rsidP="00312BDF">
      <w:pPr>
        <w:pStyle w:val="Legenda"/>
        <w:ind w:firstLine="709"/>
        <w:jc w:val="both"/>
      </w:pPr>
      <w:bookmarkStart w:id="261" w:name="_Ref276992762"/>
      <w:bookmarkStart w:id="262" w:name="_Toc269677983"/>
      <w:bookmarkStart w:id="263" w:name="_Toc278285501"/>
      <w:r>
        <w:t xml:space="preserve">Figura </w:t>
      </w:r>
      <w:r w:rsidR="003C4A25">
        <w:fldChar w:fldCharType="begin"/>
      </w:r>
      <w:r w:rsidR="003C4A25">
        <w:instrText xml:space="preserve"> SEQ Figura \* ARABIC </w:instrText>
      </w:r>
      <w:r w:rsidR="003C4A25">
        <w:fldChar w:fldCharType="separate"/>
      </w:r>
      <w:r w:rsidR="00BD7594">
        <w:rPr>
          <w:noProof/>
        </w:rPr>
        <w:t>40</w:t>
      </w:r>
      <w:r w:rsidR="003C4A25">
        <w:rPr>
          <w:noProof/>
        </w:rPr>
        <w:fldChar w:fldCharType="end"/>
      </w:r>
      <w:bookmarkEnd w:id="261"/>
      <w:r>
        <w:t>: Primeira imagem-chave utilizada nos experimentos. (</w:t>
      </w:r>
      <w:proofErr w:type="spellStart"/>
      <w:proofErr w:type="gramStart"/>
      <w:r>
        <w:t>aerial.</w:t>
      </w:r>
      <w:proofErr w:type="gramEnd"/>
      <w:r>
        <w:t>pgm</w:t>
      </w:r>
      <w:proofErr w:type="spellEnd"/>
      <w:r>
        <w:t>)</w:t>
      </w:r>
      <w:bookmarkEnd w:id="262"/>
      <w:bookmarkEnd w:id="263"/>
    </w:p>
    <w:p w:rsidR="008B4E7E" w:rsidRDefault="008B4E7E" w:rsidP="008B4E7E">
      <w:pPr>
        <w:ind w:firstLine="0"/>
        <w:jc w:val="center"/>
      </w:pPr>
      <w:r>
        <w:rPr>
          <w:noProof/>
        </w:rPr>
        <w:drawing>
          <wp:inline distT="0" distB="0" distL="0" distR="0">
            <wp:extent cx="4487138" cy="3362681"/>
            <wp:effectExtent l="19050" t="0" r="8662" b="0"/>
            <wp:docPr id="42"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4" cstate="print"/>
                    <a:srcRect/>
                    <a:stretch>
                      <a:fillRect/>
                    </a:stretch>
                  </pic:blipFill>
                  <pic:spPr bwMode="auto">
                    <a:xfrm>
                      <a:off x="0" y="0"/>
                      <a:ext cx="4487357" cy="3362845"/>
                    </a:xfrm>
                    <a:prstGeom prst="rect">
                      <a:avLst/>
                    </a:prstGeom>
                    <a:noFill/>
                    <a:ln w="9525">
                      <a:noFill/>
                      <a:miter lim="800000"/>
                      <a:headEnd/>
                      <a:tailEnd/>
                    </a:ln>
                  </pic:spPr>
                </pic:pic>
              </a:graphicData>
            </a:graphic>
          </wp:inline>
        </w:drawing>
      </w:r>
    </w:p>
    <w:p w:rsidR="008B4E7E" w:rsidRDefault="008B4E7E" w:rsidP="00312BDF">
      <w:pPr>
        <w:pStyle w:val="Legenda"/>
        <w:spacing w:after="0"/>
        <w:ind w:firstLine="709"/>
        <w:jc w:val="both"/>
      </w:pPr>
      <w:bookmarkStart w:id="264" w:name="_Ref276992817"/>
      <w:bookmarkStart w:id="265" w:name="_Toc269677984"/>
      <w:bookmarkStart w:id="266" w:name="_Toc278285502"/>
      <w:r>
        <w:t xml:space="preserve">Figura </w:t>
      </w:r>
      <w:r w:rsidR="003C4A25">
        <w:fldChar w:fldCharType="begin"/>
      </w:r>
      <w:r w:rsidR="003C4A25">
        <w:instrText xml:space="preserve"> SEQ Figura \* ARABIC </w:instrText>
      </w:r>
      <w:r w:rsidR="003C4A25">
        <w:fldChar w:fldCharType="separate"/>
      </w:r>
      <w:r w:rsidR="00BD7594">
        <w:rPr>
          <w:noProof/>
        </w:rPr>
        <w:t>41</w:t>
      </w:r>
      <w:r w:rsidR="003C4A25">
        <w:rPr>
          <w:noProof/>
        </w:rPr>
        <w:fldChar w:fldCharType="end"/>
      </w:r>
      <w:bookmarkEnd w:id="264"/>
      <w:r>
        <w:t xml:space="preserve">: Histograma da imagem </w:t>
      </w:r>
      <w:proofErr w:type="spellStart"/>
      <w:proofErr w:type="gramStart"/>
      <w:r>
        <w:t>aerial.</w:t>
      </w:r>
      <w:proofErr w:type="gramEnd"/>
      <w:r>
        <w:t>pgm</w:t>
      </w:r>
      <w:bookmarkEnd w:id="265"/>
      <w:bookmarkEnd w:id="266"/>
      <w:proofErr w:type="spellEnd"/>
    </w:p>
    <w:p w:rsidR="008B4E7E" w:rsidRDefault="008B4E7E" w:rsidP="008B4E7E">
      <w:pPr>
        <w:ind w:firstLine="0"/>
        <w:jc w:val="center"/>
      </w:pPr>
      <w:r>
        <w:rPr>
          <w:noProof/>
        </w:rPr>
        <w:lastRenderedPageBreak/>
        <w:drawing>
          <wp:inline distT="0" distB="0" distL="0" distR="0">
            <wp:extent cx="4710606" cy="3762703"/>
            <wp:effectExtent l="19050" t="0" r="0" b="0"/>
            <wp:docPr id="31"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cstate="print"/>
                    <a:srcRect l="9155" t="4380" r="9231" b="8516"/>
                    <a:stretch>
                      <a:fillRect/>
                    </a:stretch>
                  </pic:blipFill>
                  <pic:spPr bwMode="auto">
                    <a:xfrm>
                      <a:off x="0" y="0"/>
                      <a:ext cx="4710606" cy="3762703"/>
                    </a:xfrm>
                    <a:prstGeom prst="rect">
                      <a:avLst/>
                    </a:prstGeom>
                    <a:noFill/>
                    <a:ln w="9525">
                      <a:noFill/>
                      <a:miter lim="800000"/>
                      <a:headEnd/>
                      <a:tailEnd/>
                    </a:ln>
                  </pic:spPr>
                </pic:pic>
              </a:graphicData>
            </a:graphic>
          </wp:inline>
        </w:drawing>
      </w:r>
    </w:p>
    <w:p w:rsidR="008B4E7E" w:rsidRDefault="008B4E7E" w:rsidP="00312BDF">
      <w:pPr>
        <w:pStyle w:val="Legenda"/>
        <w:ind w:firstLine="709"/>
        <w:jc w:val="both"/>
      </w:pPr>
      <w:bookmarkStart w:id="267" w:name="_Ref269074001"/>
      <w:bookmarkStart w:id="268" w:name="_Toc269677985"/>
      <w:bookmarkStart w:id="269" w:name="_Toc278285503"/>
      <w:r>
        <w:t xml:space="preserve">Figura </w:t>
      </w:r>
      <w:r w:rsidR="003C4A25">
        <w:fldChar w:fldCharType="begin"/>
      </w:r>
      <w:r w:rsidR="003C4A25">
        <w:instrText xml:space="preserve"> SEQ Figura \* ARABIC </w:instrText>
      </w:r>
      <w:r w:rsidR="003C4A25">
        <w:fldChar w:fldCharType="separate"/>
      </w:r>
      <w:r w:rsidR="00BD7594">
        <w:rPr>
          <w:noProof/>
        </w:rPr>
        <w:t>42</w:t>
      </w:r>
      <w:r w:rsidR="003C4A25">
        <w:rPr>
          <w:noProof/>
        </w:rPr>
        <w:fldChar w:fldCharType="end"/>
      </w:r>
      <w:bookmarkEnd w:id="267"/>
      <w:r>
        <w:t>: Segunda imagem-chave utilizada nos experimentos. (</w:t>
      </w:r>
      <w:proofErr w:type="spellStart"/>
      <w:proofErr w:type="gramStart"/>
      <w:r>
        <w:t>boats.</w:t>
      </w:r>
      <w:proofErr w:type="gramEnd"/>
      <w:r>
        <w:t>pgm</w:t>
      </w:r>
      <w:proofErr w:type="spellEnd"/>
      <w:r>
        <w:t>)</w:t>
      </w:r>
      <w:bookmarkEnd w:id="268"/>
      <w:bookmarkEnd w:id="269"/>
    </w:p>
    <w:p w:rsidR="008B4E7E" w:rsidRDefault="008B4E7E" w:rsidP="008B4E7E">
      <w:pPr>
        <w:ind w:firstLine="0"/>
        <w:jc w:val="center"/>
      </w:pPr>
      <w:r>
        <w:rPr>
          <w:noProof/>
        </w:rPr>
        <w:drawing>
          <wp:inline distT="0" distB="0" distL="0" distR="0">
            <wp:extent cx="5339080" cy="4004310"/>
            <wp:effectExtent l="19050" t="0" r="0" b="0"/>
            <wp:docPr id="40"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6" cstate="print"/>
                    <a:srcRect/>
                    <a:stretch>
                      <a:fillRect/>
                    </a:stretch>
                  </pic:blipFill>
                  <pic:spPr bwMode="auto">
                    <a:xfrm>
                      <a:off x="0" y="0"/>
                      <a:ext cx="5339080" cy="4004310"/>
                    </a:xfrm>
                    <a:prstGeom prst="rect">
                      <a:avLst/>
                    </a:prstGeom>
                    <a:noFill/>
                    <a:ln w="9525">
                      <a:noFill/>
                      <a:miter lim="800000"/>
                      <a:headEnd/>
                      <a:tailEnd/>
                    </a:ln>
                  </pic:spPr>
                </pic:pic>
              </a:graphicData>
            </a:graphic>
          </wp:inline>
        </w:drawing>
      </w:r>
    </w:p>
    <w:p w:rsidR="008B4E7E" w:rsidRDefault="008B4E7E" w:rsidP="00312BDF">
      <w:pPr>
        <w:pStyle w:val="Legenda"/>
        <w:ind w:firstLine="709"/>
        <w:jc w:val="both"/>
      </w:pPr>
      <w:bookmarkStart w:id="270" w:name="_Ref269074060"/>
      <w:bookmarkStart w:id="271" w:name="_Toc269677986"/>
      <w:bookmarkStart w:id="272" w:name="_Toc278285504"/>
      <w:r>
        <w:t xml:space="preserve">Figura </w:t>
      </w:r>
      <w:r w:rsidR="003C4A25">
        <w:fldChar w:fldCharType="begin"/>
      </w:r>
      <w:r w:rsidR="003C4A25">
        <w:instrText xml:space="preserve"> SEQ Figura \* ARABIC </w:instrText>
      </w:r>
      <w:r w:rsidR="003C4A25">
        <w:fldChar w:fldCharType="separate"/>
      </w:r>
      <w:r w:rsidR="00BD7594">
        <w:rPr>
          <w:noProof/>
        </w:rPr>
        <w:t>43</w:t>
      </w:r>
      <w:r w:rsidR="003C4A25">
        <w:rPr>
          <w:noProof/>
        </w:rPr>
        <w:fldChar w:fldCharType="end"/>
      </w:r>
      <w:bookmarkEnd w:id="270"/>
      <w:r>
        <w:t xml:space="preserve">: Histograma da imagem </w:t>
      </w:r>
      <w:proofErr w:type="spellStart"/>
      <w:proofErr w:type="gramStart"/>
      <w:r>
        <w:t>boats.</w:t>
      </w:r>
      <w:proofErr w:type="gramEnd"/>
      <w:r>
        <w:t>pgm</w:t>
      </w:r>
      <w:bookmarkEnd w:id="271"/>
      <w:bookmarkEnd w:id="272"/>
      <w:proofErr w:type="spellEnd"/>
    </w:p>
    <w:p w:rsidR="008B4E7E" w:rsidRDefault="008B4E7E" w:rsidP="008B4E7E">
      <w:pPr>
        <w:ind w:firstLine="0"/>
        <w:jc w:val="center"/>
      </w:pPr>
      <w:r>
        <w:rPr>
          <w:noProof/>
        </w:rPr>
        <w:lastRenderedPageBreak/>
        <w:drawing>
          <wp:inline distT="0" distB="0" distL="0" distR="0">
            <wp:extent cx="4386756" cy="4382814"/>
            <wp:effectExtent l="19050" t="0" r="0" b="0"/>
            <wp:docPr id="32"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 cstate="print"/>
                    <a:srcRect l="11891" t="4742" r="12001" b="9278"/>
                    <a:stretch>
                      <a:fillRect/>
                    </a:stretch>
                  </pic:blipFill>
                  <pic:spPr bwMode="auto">
                    <a:xfrm>
                      <a:off x="0" y="0"/>
                      <a:ext cx="4386756" cy="4382814"/>
                    </a:xfrm>
                    <a:prstGeom prst="rect">
                      <a:avLst/>
                    </a:prstGeom>
                    <a:noFill/>
                    <a:ln w="9525">
                      <a:noFill/>
                      <a:miter lim="800000"/>
                      <a:headEnd/>
                      <a:tailEnd/>
                    </a:ln>
                  </pic:spPr>
                </pic:pic>
              </a:graphicData>
            </a:graphic>
          </wp:inline>
        </w:drawing>
      </w:r>
    </w:p>
    <w:p w:rsidR="008B4E7E" w:rsidRDefault="008B4E7E" w:rsidP="00312BDF">
      <w:pPr>
        <w:pStyle w:val="Legenda"/>
        <w:ind w:firstLine="709"/>
        <w:jc w:val="both"/>
      </w:pPr>
      <w:bookmarkStart w:id="273" w:name="_Ref276995812"/>
      <w:bookmarkStart w:id="274" w:name="_Toc269677987"/>
      <w:bookmarkStart w:id="275" w:name="_Toc278285505"/>
      <w:r>
        <w:t xml:space="preserve">Figura </w:t>
      </w:r>
      <w:r w:rsidR="003C4A25">
        <w:fldChar w:fldCharType="begin"/>
      </w:r>
      <w:r w:rsidR="003C4A25">
        <w:instrText xml:space="preserve"> SEQ Figura \* ARABIC </w:instrText>
      </w:r>
      <w:r w:rsidR="003C4A25">
        <w:fldChar w:fldCharType="separate"/>
      </w:r>
      <w:r w:rsidR="00BD7594">
        <w:rPr>
          <w:noProof/>
        </w:rPr>
        <w:t>44</w:t>
      </w:r>
      <w:r w:rsidR="003C4A25">
        <w:rPr>
          <w:noProof/>
        </w:rPr>
        <w:fldChar w:fldCharType="end"/>
      </w:r>
      <w:bookmarkEnd w:id="273"/>
      <w:r>
        <w:t>: Terceira imagem-chave utilizada nos experimentos. (</w:t>
      </w:r>
      <w:proofErr w:type="spellStart"/>
      <w:proofErr w:type="gramStart"/>
      <w:r>
        <w:t>bridge.</w:t>
      </w:r>
      <w:proofErr w:type="gramEnd"/>
      <w:r>
        <w:t>pgm</w:t>
      </w:r>
      <w:proofErr w:type="spellEnd"/>
      <w:r>
        <w:t>)</w:t>
      </w:r>
      <w:bookmarkEnd w:id="274"/>
      <w:bookmarkEnd w:id="275"/>
    </w:p>
    <w:p w:rsidR="008B4E7E" w:rsidRDefault="008B4E7E" w:rsidP="008B4E7E">
      <w:pPr>
        <w:keepNext/>
        <w:ind w:firstLine="0"/>
        <w:jc w:val="center"/>
      </w:pPr>
      <w:r>
        <w:rPr>
          <w:noProof/>
        </w:rPr>
        <w:drawing>
          <wp:inline distT="0" distB="0" distL="0" distR="0">
            <wp:extent cx="5017184" cy="3762888"/>
            <wp:effectExtent l="19050" t="0" r="0" b="0"/>
            <wp:docPr id="41"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8" cstate="print"/>
                    <a:srcRect/>
                    <a:stretch>
                      <a:fillRect/>
                    </a:stretch>
                  </pic:blipFill>
                  <pic:spPr bwMode="auto">
                    <a:xfrm>
                      <a:off x="0" y="0"/>
                      <a:ext cx="5015624" cy="3761718"/>
                    </a:xfrm>
                    <a:prstGeom prst="rect">
                      <a:avLst/>
                    </a:prstGeom>
                    <a:noFill/>
                    <a:ln w="9525">
                      <a:noFill/>
                      <a:miter lim="800000"/>
                      <a:headEnd/>
                      <a:tailEnd/>
                    </a:ln>
                  </pic:spPr>
                </pic:pic>
              </a:graphicData>
            </a:graphic>
          </wp:inline>
        </w:drawing>
      </w:r>
    </w:p>
    <w:p w:rsidR="008B4E7E" w:rsidRDefault="008B4E7E" w:rsidP="00312BDF">
      <w:pPr>
        <w:pStyle w:val="Legenda"/>
        <w:ind w:firstLine="709"/>
        <w:jc w:val="both"/>
      </w:pPr>
      <w:bookmarkStart w:id="276" w:name="_Ref269077352"/>
      <w:bookmarkStart w:id="277" w:name="_Ref269077346"/>
      <w:bookmarkStart w:id="278" w:name="_Toc269677988"/>
      <w:bookmarkStart w:id="279" w:name="_Toc278285506"/>
      <w:r>
        <w:t xml:space="preserve">Figura </w:t>
      </w:r>
      <w:r w:rsidR="003C4A25">
        <w:fldChar w:fldCharType="begin"/>
      </w:r>
      <w:r w:rsidR="003C4A25">
        <w:instrText xml:space="preserve"> SEQ Figura \* ARABIC </w:instrText>
      </w:r>
      <w:r w:rsidR="003C4A25">
        <w:fldChar w:fldCharType="separate"/>
      </w:r>
      <w:r w:rsidR="00BD7594">
        <w:rPr>
          <w:noProof/>
        </w:rPr>
        <w:t>45</w:t>
      </w:r>
      <w:r w:rsidR="003C4A25">
        <w:rPr>
          <w:noProof/>
        </w:rPr>
        <w:fldChar w:fldCharType="end"/>
      </w:r>
      <w:bookmarkEnd w:id="276"/>
      <w:r>
        <w:t xml:space="preserve">: Histograma da imagem </w:t>
      </w:r>
      <w:proofErr w:type="spellStart"/>
      <w:proofErr w:type="gramStart"/>
      <w:r>
        <w:t>bridge.</w:t>
      </w:r>
      <w:proofErr w:type="gramEnd"/>
      <w:r>
        <w:t>pgm</w:t>
      </w:r>
      <w:bookmarkEnd w:id="277"/>
      <w:bookmarkEnd w:id="278"/>
      <w:bookmarkEnd w:id="279"/>
      <w:proofErr w:type="spellEnd"/>
    </w:p>
    <w:p w:rsidR="008B4E7E" w:rsidRDefault="008B4E7E" w:rsidP="008B4E7E">
      <w:pPr>
        <w:ind w:firstLine="0"/>
        <w:jc w:val="center"/>
      </w:pPr>
      <w:r>
        <w:rPr>
          <w:noProof/>
        </w:rPr>
        <w:lastRenderedPageBreak/>
        <w:drawing>
          <wp:inline distT="0" distB="0" distL="0" distR="0">
            <wp:extent cx="4079985" cy="4078013"/>
            <wp:effectExtent l="19050" t="0" r="0" b="0"/>
            <wp:docPr id="33"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9" cstate="print"/>
                    <a:srcRect l="13675" t="5591" r="13793" b="10968"/>
                    <a:stretch>
                      <a:fillRect/>
                    </a:stretch>
                  </pic:blipFill>
                  <pic:spPr bwMode="auto">
                    <a:xfrm>
                      <a:off x="0" y="0"/>
                      <a:ext cx="4079985" cy="4078013"/>
                    </a:xfrm>
                    <a:prstGeom prst="rect">
                      <a:avLst/>
                    </a:prstGeom>
                    <a:noFill/>
                    <a:ln w="9525">
                      <a:noFill/>
                      <a:miter lim="800000"/>
                      <a:headEnd/>
                      <a:tailEnd/>
                    </a:ln>
                  </pic:spPr>
                </pic:pic>
              </a:graphicData>
            </a:graphic>
          </wp:inline>
        </w:drawing>
      </w:r>
    </w:p>
    <w:p w:rsidR="008B4E7E" w:rsidRDefault="008B4E7E" w:rsidP="00312BDF">
      <w:pPr>
        <w:pStyle w:val="Legenda"/>
        <w:ind w:firstLine="709"/>
        <w:jc w:val="both"/>
      </w:pPr>
      <w:bookmarkStart w:id="280" w:name="_Ref276995824"/>
      <w:bookmarkStart w:id="281" w:name="_Toc269677989"/>
      <w:bookmarkStart w:id="282" w:name="_Toc278285507"/>
      <w:r>
        <w:t xml:space="preserve">Figura </w:t>
      </w:r>
      <w:r w:rsidR="003C4A25">
        <w:fldChar w:fldCharType="begin"/>
      </w:r>
      <w:r w:rsidR="003C4A25">
        <w:instrText xml:space="preserve"> SEQ Figura \* ARABIC </w:instrText>
      </w:r>
      <w:r w:rsidR="003C4A25">
        <w:fldChar w:fldCharType="separate"/>
      </w:r>
      <w:r w:rsidR="00BD7594">
        <w:rPr>
          <w:noProof/>
        </w:rPr>
        <w:t>46</w:t>
      </w:r>
      <w:r w:rsidR="003C4A25">
        <w:rPr>
          <w:noProof/>
        </w:rPr>
        <w:fldChar w:fldCharType="end"/>
      </w:r>
      <w:bookmarkEnd w:id="280"/>
      <w:r>
        <w:t xml:space="preserve">: Quarta </w:t>
      </w:r>
      <w:r w:rsidRPr="00F4329F">
        <w:t>imagem-chave utilizada nos expe</w:t>
      </w:r>
      <w:r>
        <w:t>rimentos. (</w:t>
      </w:r>
      <w:proofErr w:type="gramStart"/>
      <w:r>
        <w:t>D108</w:t>
      </w:r>
      <w:r w:rsidRPr="00F4329F">
        <w:t>.</w:t>
      </w:r>
      <w:proofErr w:type="gramEnd"/>
      <w:r w:rsidRPr="00F4329F">
        <w:t>pgm)</w:t>
      </w:r>
      <w:bookmarkEnd w:id="281"/>
      <w:bookmarkEnd w:id="282"/>
    </w:p>
    <w:p w:rsidR="008B4E7E" w:rsidRDefault="008B4E7E" w:rsidP="008B4E7E">
      <w:pPr>
        <w:ind w:firstLine="0"/>
        <w:jc w:val="center"/>
      </w:pPr>
      <w:r>
        <w:rPr>
          <w:noProof/>
        </w:rPr>
        <w:drawing>
          <wp:inline distT="0" distB="0" distL="0" distR="0">
            <wp:extent cx="5331460" cy="3995420"/>
            <wp:effectExtent l="19050" t="0" r="254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0" cstate="print"/>
                    <a:srcRect/>
                    <a:stretch>
                      <a:fillRect/>
                    </a:stretch>
                  </pic:blipFill>
                  <pic:spPr bwMode="auto">
                    <a:xfrm>
                      <a:off x="0" y="0"/>
                      <a:ext cx="5331460" cy="3995420"/>
                    </a:xfrm>
                    <a:prstGeom prst="rect">
                      <a:avLst/>
                    </a:prstGeom>
                    <a:noFill/>
                    <a:ln w="9525">
                      <a:noFill/>
                      <a:miter lim="800000"/>
                      <a:headEnd/>
                      <a:tailEnd/>
                    </a:ln>
                  </pic:spPr>
                </pic:pic>
              </a:graphicData>
            </a:graphic>
          </wp:inline>
        </w:drawing>
      </w:r>
    </w:p>
    <w:p w:rsidR="008B4E7E" w:rsidRDefault="008B4E7E" w:rsidP="00312BDF">
      <w:pPr>
        <w:pStyle w:val="Legenda"/>
        <w:ind w:firstLine="709"/>
        <w:jc w:val="both"/>
      </w:pPr>
      <w:bookmarkStart w:id="283" w:name="_Ref269079375"/>
      <w:bookmarkStart w:id="284" w:name="_Toc269677990"/>
      <w:bookmarkStart w:id="285" w:name="_Toc278285508"/>
      <w:r>
        <w:t xml:space="preserve">Figura </w:t>
      </w:r>
      <w:r w:rsidR="003C4A25">
        <w:fldChar w:fldCharType="begin"/>
      </w:r>
      <w:r w:rsidR="003C4A25">
        <w:instrText xml:space="preserve"> SEQ Figura \* ARABIC </w:instrText>
      </w:r>
      <w:r w:rsidR="003C4A25">
        <w:fldChar w:fldCharType="separate"/>
      </w:r>
      <w:r w:rsidR="00BD7594">
        <w:rPr>
          <w:noProof/>
        </w:rPr>
        <w:t>47</w:t>
      </w:r>
      <w:r w:rsidR="003C4A25">
        <w:rPr>
          <w:noProof/>
        </w:rPr>
        <w:fldChar w:fldCharType="end"/>
      </w:r>
      <w:bookmarkEnd w:id="283"/>
      <w:r>
        <w:t xml:space="preserve">: Histograma da imagem </w:t>
      </w:r>
      <w:proofErr w:type="gramStart"/>
      <w:r>
        <w:t>D108.</w:t>
      </w:r>
      <w:proofErr w:type="gramEnd"/>
      <w:r>
        <w:t>pgm</w:t>
      </w:r>
      <w:bookmarkEnd w:id="284"/>
      <w:bookmarkEnd w:id="285"/>
    </w:p>
    <w:p w:rsidR="008B4E7E" w:rsidRDefault="008B4E7E" w:rsidP="008B4E7E">
      <w:pPr>
        <w:ind w:firstLine="0"/>
        <w:jc w:val="center"/>
      </w:pPr>
      <w:r>
        <w:rPr>
          <w:noProof/>
        </w:rPr>
        <w:lastRenderedPageBreak/>
        <w:drawing>
          <wp:inline distT="0" distB="0" distL="0" distR="0">
            <wp:extent cx="4163688" cy="4149970"/>
            <wp:effectExtent l="19050" t="0" r="8262" b="0"/>
            <wp:docPr id="34"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1" cstate="print"/>
                    <a:srcRect l="11891" t="4948" r="12001" b="9278"/>
                    <a:stretch>
                      <a:fillRect/>
                    </a:stretch>
                  </pic:blipFill>
                  <pic:spPr bwMode="auto">
                    <a:xfrm>
                      <a:off x="0" y="0"/>
                      <a:ext cx="4166175" cy="4152449"/>
                    </a:xfrm>
                    <a:prstGeom prst="rect">
                      <a:avLst/>
                    </a:prstGeom>
                    <a:noFill/>
                    <a:ln w="9525">
                      <a:noFill/>
                      <a:miter lim="800000"/>
                      <a:headEnd/>
                      <a:tailEnd/>
                    </a:ln>
                  </pic:spPr>
                </pic:pic>
              </a:graphicData>
            </a:graphic>
          </wp:inline>
        </w:drawing>
      </w:r>
    </w:p>
    <w:p w:rsidR="008B4E7E" w:rsidRDefault="008B4E7E" w:rsidP="00312BDF">
      <w:pPr>
        <w:pStyle w:val="Legenda"/>
        <w:ind w:firstLine="709"/>
        <w:jc w:val="both"/>
      </w:pPr>
      <w:bookmarkStart w:id="286" w:name="_Ref269079719"/>
      <w:bookmarkStart w:id="287" w:name="_Toc269677991"/>
      <w:bookmarkStart w:id="288" w:name="_Toc278285509"/>
      <w:r>
        <w:t xml:space="preserve">Figura </w:t>
      </w:r>
      <w:r w:rsidR="003C4A25">
        <w:fldChar w:fldCharType="begin"/>
      </w:r>
      <w:r w:rsidR="003C4A25">
        <w:instrText xml:space="preserve"> SEQ Figura \* ARABIC </w:instrText>
      </w:r>
      <w:r w:rsidR="003C4A25">
        <w:fldChar w:fldCharType="separate"/>
      </w:r>
      <w:r w:rsidR="00BD7594">
        <w:rPr>
          <w:noProof/>
        </w:rPr>
        <w:t>48</w:t>
      </w:r>
      <w:r w:rsidR="003C4A25">
        <w:rPr>
          <w:noProof/>
        </w:rPr>
        <w:fldChar w:fldCharType="end"/>
      </w:r>
      <w:bookmarkEnd w:id="286"/>
      <w:r>
        <w:t>: Quinta</w:t>
      </w:r>
      <w:r w:rsidRPr="001A0CA9">
        <w:t xml:space="preserve"> imagem-chave uti</w:t>
      </w:r>
      <w:r>
        <w:t>lizada nos experimentos. (</w:t>
      </w:r>
      <w:proofErr w:type="gramStart"/>
      <w:r>
        <w:t>f16</w:t>
      </w:r>
      <w:r w:rsidRPr="001A0CA9">
        <w:t>.</w:t>
      </w:r>
      <w:proofErr w:type="gramEnd"/>
      <w:r w:rsidRPr="001A0CA9">
        <w:t>pgm)</w:t>
      </w:r>
      <w:bookmarkEnd w:id="287"/>
      <w:bookmarkEnd w:id="288"/>
    </w:p>
    <w:p w:rsidR="008B4E7E" w:rsidRDefault="008B4E7E" w:rsidP="008B4E7E">
      <w:pPr>
        <w:ind w:firstLine="0"/>
        <w:jc w:val="center"/>
      </w:pPr>
      <w:r>
        <w:rPr>
          <w:noProof/>
        </w:rPr>
        <w:drawing>
          <wp:inline distT="0" distB="0" distL="0" distR="0">
            <wp:extent cx="5331460" cy="3995420"/>
            <wp:effectExtent l="19050" t="0" r="254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2" cstate="print"/>
                    <a:srcRect/>
                    <a:stretch>
                      <a:fillRect/>
                    </a:stretch>
                  </pic:blipFill>
                  <pic:spPr bwMode="auto">
                    <a:xfrm>
                      <a:off x="0" y="0"/>
                      <a:ext cx="5331460" cy="3995420"/>
                    </a:xfrm>
                    <a:prstGeom prst="rect">
                      <a:avLst/>
                    </a:prstGeom>
                    <a:noFill/>
                    <a:ln w="9525">
                      <a:noFill/>
                      <a:miter lim="800000"/>
                      <a:headEnd/>
                      <a:tailEnd/>
                    </a:ln>
                  </pic:spPr>
                </pic:pic>
              </a:graphicData>
            </a:graphic>
          </wp:inline>
        </w:drawing>
      </w:r>
    </w:p>
    <w:p w:rsidR="008B4E7E" w:rsidRDefault="008B4E7E" w:rsidP="00312BDF">
      <w:pPr>
        <w:pStyle w:val="Legenda"/>
        <w:ind w:firstLine="709"/>
        <w:jc w:val="both"/>
      </w:pPr>
      <w:bookmarkStart w:id="289" w:name="_Ref277001148"/>
      <w:bookmarkStart w:id="290" w:name="_Toc269677992"/>
      <w:bookmarkStart w:id="291" w:name="_Toc278285510"/>
      <w:r>
        <w:t xml:space="preserve">Figura </w:t>
      </w:r>
      <w:r w:rsidR="003C4A25">
        <w:fldChar w:fldCharType="begin"/>
      </w:r>
      <w:r w:rsidR="003C4A25">
        <w:instrText xml:space="preserve"> SEQ Figura \* ARABIC </w:instrText>
      </w:r>
      <w:r w:rsidR="003C4A25">
        <w:fldChar w:fldCharType="separate"/>
      </w:r>
      <w:r w:rsidR="00BD7594">
        <w:rPr>
          <w:noProof/>
        </w:rPr>
        <w:t>49</w:t>
      </w:r>
      <w:r w:rsidR="003C4A25">
        <w:rPr>
          <w:noProof/>
        </w:rPr>
        <w:fldChar w:fldCharType="end"/>
      </w:r>
      <w:bookmarkEnd w:id="289"/>
      <w:r>
        <w:t xml:space="preserve">: Histograma da imagem </w:t>
      </w:r>
      <w:proofErr w:type="gramStart"/>
      <w:r>
        <w:t>f16.</w:t>
      </w:r>
      <w:proofErr w:type="gramEnd"/>
      <w:r>
        <w:t>pgm</w:t>
      </w:r>
      <w:bookmarkEnd w:id="290"/>
      <w:bookmarkEnd w:id="291"/>
    </w:p>
    <w:p w:rsidR="008B4E7E" w:rsidRDefault="008B4E7E" w:rsidP="008B4E7E">
      <w:pPr>
        <w:ind w:firstLine="0"/>
        <w:jc w:val="center"/>
      </w:pPr>
      <w:r>
        <w:rPr>
          <w:noProof/>
        </w:rPr>
        <w:lastRenderedPageBreak/>
        <w:drawing>
          <wp:inline distT="0" distB="0" distL="0" distR="0">
            <wp:extent cx="4710606" cy="3762703"/>
            <wp:effectExtent l="19050" t="0" r="0" b="0"/>
            <wp:docPr id="35"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3" cstate="print"/>
                    <a:srcRect l="8973" t="4380" r="9300" b="8516"/>
                    <a:stretch>
                      <a:fillRect/>
                    </a:stretch>
                  </pic:blipFill>
                  <pic:spPr bwMode="auto">
                    <a:xfrm>
                      <a:off x="0" y="0"/>
                      <a:ext cx="4710606" cy="3762703"/>
                    </a:xfrm>
                    <a:prstGeom prst="rect">
                      <a:avLst/>
                    </a:prstGeom>
                    <a:noFill/>
                    <a:ln w="9525">
                      <a:noFill/>
                      <a:miter lim="800000"/>
                      <a:headEnd/>
                      <a:tailEnd/>
                    </a:ln>
                  </pic:spPr>
                </pic:pic>
              </a:graphicData>
            </a:graphic>
          </wp:inline>
        </w:drawing>
      </w:r>
    </w:p>
    <w:p w:rsidR="008B4E7E" w:rsidRDefault="008B4E7E" w:rsidP="00312BDF">
      <w:pPr>
        <w:pStyle w:val="Legenda"/>
        <w:ind w:firstLine="709"/>
        <w:jc w:val="both"/>
      </w:pPr>
      <w:bookmarkStart w:id="292" w:name="_Ref269079735"/>
      <w:bookmarkStart w:id="293" w:name="_Toc269677993"/>
      <w:bookmarkStart w:id="294" w:name="_Toc278285511"/>
      <w:r>
        <w:t xml:space="preserve">Figura </w:t>
      </w:r>
      <w:r w:rsidR="003C4A25">
        <w:fldChar w:fldCharType="begin"/>
      </w:r>
      <w:r w:rsidR="003C4A25">
        <w:instrText xml:space="preserve"> SEQ Figura \* ARABIC </w:instrText>
      </w:r>
      <w:r w:rsidR="003C4A25">
        <w:fldChar w:fldCharType="separate"/>
      </w:r>
      <w:r w:rsidR="00BD7594">
        <w:rPr>
          <w:noProof/>
        </w:rPr>
        <w:t>50</w:t>
      </w:r>
      <w:r w:rsidR="003C4A25">
        <w:rPr>
          <w:noProof/>
        </w:rPr>
        <w:fldChar w:fldCharType="end"/>
      </w:r>
      <w:bookmarkEnd w:id="292"/>
      <w:r>
        <w:t>: Sexta</w:t>
      </w:r>
      <w:r w:rsidRPr="00274E04">
        <w:t xml:space="preserve"> imagem-chave uti</w:t>
      </w:r>
      <w:r>
        <w:t>lizada nos experimentos. (</w:t>
      </w:r>
      <w:proofErr w:type="spellStart"/>
      <w:proofErr w:type="gramStart"/>
      <w:r>
        <w:t>girl</w:t>
      </w:r>
      <w:r w:rsidRPr="00274E04">
        <w:t>.</w:t>
      </w:r>
      <w:proofErr w:type="gramEnd"/>
      <w:r w:rsidRPr="00274E04">
        <w:t>pgm</w:t>
      </w:r>
      <w:proofErr w:type="spellEnd"/>
      <w:r w:rsidRPr="00274E04">
        <w:t>)</w:t>
      </w:r>
      <w:bookmarkEnd w:id="293"/>
      <w:bookmarkEnd w:id="294"/>
    </w:p>
    <w:p w:rsidR="008B4E7E" w:rsidRDefault="008B4E7E" w:rsidP="008B4E7E">
      <w:pPr>
        <w:ind w:firstLine="0"/>
        <w:jc w:val="center"/>
      </w:pPr>
      <w:r>
        <w:rPr>
          <w:noProof/>
        </w:rPr>
        <w:drawing>
          <wp:inline distT="0" distB="0" distL="0" distR="0">
            <wp:extent cx="5331460" cy="3995420"/>
            <wp:effectExtent l="19050" t="0" r="254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4" cstate="print"/>
                    <a:srcRect/>
                    <a:stretch>
                      <a:fillRect/>
                    </a:stretch>
                  </pic:blipFill>
                  <pic:spPr bwMode="auto">
                    <a:xfrm>
                      <a:off x="0" y="0"/>
                      <a:ext cx="5331460" cy="3995420"/>
                    </a:xfrm>
                    <a:prstGeom prst="rect">
                      <a:avLst/>
                    </a:prstGeom>
                    <a:noFill/>
                    <a:ln w="9525">
                      <a:noFill/>
                      <a:miter lim="800000"/>
                      <a:headEnd/>
                      <a:tailEnd/>
                    </a:ln>
                  </pic:spPr>
                </pic:pic>
              </a:graphicData>
            </a:graphic>
          </wp:inline>
        </w:drawing>
      </w:r>
    </w:p>
    <w:p w:rsidR="008B4E7E" w:rsidRDefault="008B4E7E" w:rsidP="00312BDF">
      <w:pPr>
        <w:pStyle w:val="Legenda"/>
        <w:ind w:firstLine="709"/>
        <w:jc w:val="both"/>
      </w:pPr>
      <w:bookmarkStart w:id="295" w:name="_Ref277002038"/>
      <w:bookmarkStart w:id="296" w:name="_Toc269677994"/>
      <w:bookmarkStart w:id="297" w:name="_Toc278285512"/>
      <w:r>
        <w:t xml:space="preserve">Figura </w:t>
      </w:r>
      <w:r w:rsidR="003C4A25">
        <w:fldChar w:fldCharType="begin"/>
      </w:r>
      <w:r w:rsidR="003C4A25">
        <w:instrText xml:space="preserve"> SEQ Figura \* ARABIC </w:instrText>
      </w:r>
      <w:r w:rsidR="003C4A25">
        <w:fldChar w:fldCharType="separate"/>
      </w:r>
      <w:r w:rsidR="00BD7594">
        <w:rPr>
          <w:noProof/>
        </w:rPr>
        <w:t>51</w:t>
      </w:r>
      <w:r w:rsidR="003C4A25">
        <w:rPr>
          <w:noProof/>
        </w:rPr>
        <w:fldChar w:fldCharType="end"/>
      </w:r>
      <w:bookmarkEnd w:id="295"/>
      <w:r>
        <w:t xml:space="preserve">: Histograma da imagem </w:t>
      </w:r>
      <w:proofErr w:type="spellStart"/>
      <w:proofErr w:type="gramStart"/>
      <w:r>
        <w:t>girl.</w:t>
      </w:r>
      <w:proofErr w:type="gramEnd"/>
      <w:r>
        <w:t>pgm</w:t>
      </w:r>
      <w:bookmarkEnd w:id="296"/>
      <w:bookmarkEnd w:id="297"/>
      <w:proofErr w:type="spellEnd"/>
    </w:p>
    <w:p w:rsidR="008B4E7E" w:rsidRDefault="008B4E7E" w:rsidP="008B4E7E">
      <w:pPr>
        <w:ind w:firstLine="0"/>
        <w:jc w:val="center"/>
      </w:pPr>
      <w:r>
        <w:rPr>
          <w:noProof/>
        </w:rPr>
        <w:lastRenderedPageBreak/>
        <w:drawing>
          <wp:inline distT="0" distB="0" distL="0" distR="0">
            <wp:extent cx="4220176" cy="4206240"/>
            <wp:effectExtent l="19050" t="0" r="8924" b="0"/>
            <wp:docPr id="36"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5" cstate="print"/>
                    <a:srcRect l="11891" t="4948" r="12183" b="9485"/>
                    <a:stretch>
                      <a:fillRect/>
                    </a:stretch>
                  </pic:blipFill>
                  <pic:spPr bwMode="auto">
                    <a:xfrm>
                      <a:off x="0" y="0"/>
                      <a:ext cx="4220958" cy="4207019"/>
                    </a:xfrm>
                    <a:prstGeom prst="rect">
                      <a:avLst/>
                    </a:prstGeom>
                    <a:noFill/>
                    <a:ln w="9525">
                      <a:noFill/>
                      <a:miter lim="800000"/>
                      <a:headEnd/>
                      <a:tailEnd/>
                    </a:ln>
                  </pic:spPr>
                </pic:pic>
              </a:graphicData>
            </a:graphic>
          </wp:inline>
        </w:drawing>
      </w:r>
    </w:p>
    <w:p w:rsidR="008B4E7E" w:rsidRDefault="008B4E7E" w:rsidP="00312BDF">
      <w:pPr>
        <w:pStyle w:val="Legenda"/>
        <w:ind w:firstLine="709"/>
        <w:jc w:val="both"/>
      </w:pPr>
      <w:bookmarkStart w:id="298" w:name="_Ref269079957"/>
      <w:bookmarkStart w:id="299" w:name="_Toc269677995"/>
      <w:bookmarkStart w:id="300" w:name="_Toc278285513"/>
      <w:r>
        <w:t xml:space="preserve">Figura </w:t>
      </w:r>
      <w:r w:rsidR="003C4A25">
        <w:fldChar w:fldCharType="begin"/>
      </w:r>
      <w:r w:rsidR="003C4A25">
        <w:instrText xml:space="preserve"> SEQ Figura \* ARABIC </w:instrText>
      </w:r>
      <w:r w:rsidR="003C4A25">
        <w:fldChar w:fldCharType="separate"/>
      </w:r>
      <w:r w:rsidR="00BD7594">
        <w:rPr>
          <w:noProof/>
        </w:rPr>
        <w:t>52</w:t>
      </w:r>
      <w:r w:rsidR="003C4A25">
        <w:rPr>
          <w:noProof/>
        </w:rPr>
        <w:fldChar w:fldCharType="end"/>
      </w:r>
      <w:bookmarkEnd w:id="298"/>
      <w:r>
        <w:t>: Sétima</w:t>
      </w:r>
      <w:r w:rsidRPr="00224055">
        <w:t xml:space="preserve"> imagem-chave ut</w:t>
      </w:r>
      <w:r>
        <w:t>ilizada nos experimentos. (lena.jpg</w:t>
      </w:r>
      <w:r w:rsidRPr="00224055">
        <w:t>)</w:t>
      </w:r>
      <w:bookmarkEnd w:id="299"/>
      <w:bookmarkEnd w:id="300"/>
    </w:p>
    <w:p w:rsidR="008B4E7E" w:rsidRDefault="008B4E7E" w:rsidP="008B4E7E">
      <w:pPr>
        <w:ind w:firstLine="0"/>
        <w:jc w:val="center"/>
      </w:pPr>
      <w:r>
        <w:rPr>
          <w:noProof/>
        </w:rPr>
        <w:drawing>
          <wp:inline distT="0" distB="0" distL="0" distR="0">
            <wp:extent cx="5331460" cy="3995420"/>
            <wp:effectExtent l="19050" t="0" r="254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6" cstate="print"/>
                    <a:srcRect/>
                    <a:stretch>
                      <a:fillRect/>
                    </a:stretch>
                  </pic:blipFill>
                  <pic:spPr bwMode="auto">
                    <a:xfrm>
                      <a:off x="0" y="0"/>
                      <a:ext cx="5331460" cy="3995420"/>
                    </a:xfrm>
                    <a:prstGeom prst="rect">
                      <a:avLst/>
                    </a:prstGeom>
                    <a:noFill/>
                    <a:ln w="9525">
                      <a:noFill/>
                      <a:miter lim="800000"/>
                      <a:headEnd/>
                      <a:tailEnd/>
                    </a:ln>
                  </pic:spPr>
                </pic:pic>
              </a:graphicData>
            </a:graphic>
          </wp:inline>
        </w:drawing>
      </w:r>
    </w:p>
    <w:p w:rsidR="008B4E7E" w:rsidRDefault="008B4E7E" w:rsidP="00312BDF">
      <w:pPr>
        <w:pStyle w:val="Legenda"/>
        <w:ind w:firstLine="709"/>
        <w:jc w:val="both"/>
      </w:pPr>
      <w:bookmarkStart w:id="301" w:name="_Ref277002053"/>
      <w:bookmarkStart w:id="302" w:name="_Toc269677996"/>
      <w:bookmarkStart w:id="303" w:name="_Toc278285514"/>
      <w:r>
        <w:t xml:space="preserve">Figura </w:t>
      </w:r>
      <w:r w:rsidR="003C4A25">
        <w:fldChar w:fldCharType="begin"/>
      </w:r>
      <w:r w:rsidR="003C4A25">
        <w:instrText xml:space="preserve"> SEQ Figura \* ARABIC </w:instrText>
      </w:r>
      <w:r w:rsidR="003C4A25">
        <w:fldChar w:fldCharType="separate"/>
      </w:r>
      <w:r w:rsidR="00BD7594">
        <w:rPr>
          <w:noProof/>
        </w:rPr>
        <w:t>53</w:t>
      </w:r>
      <w:r w:rsidR="003C4A25">
        <w:rPr>
          <w:noProof/>
        </w:rPr>
        <w:fldChar w:fldCharType="end"/>
      </w:r>
      <w:bookmarkEnd w:id="301"/>
      <w:r>
        <w:t>: Histograma da imagem lena.jpg</w:t>
      </w:r>
      <w:bookmarkEnd w:id="302"/>
      <w:bookmarkEnd w:id="303"/>
    </w:p>
    <w:p w:rsidR="008B4E7E" w:rsidRDefault="008B4E7E" w:rsidP="008B4E7E">
      <w:pPr>
        <w:ind w:firstLine="0"/>
        <w:jc w:val="center"/>
      </w:pPr>
      <w:r>
        <w:rPr>
          <w:noProof/>
        </w:rPr>
        <w:lastRenderedPageBreak/>
        <w:drawing>
          <wp:inline distT="0" distB="0" distL="0" distR="0">
            <wp:extent cx="4200858" cy="4187656"/>
            <wp:effectExtent l="19050" t="0" r="9192" b="0"/>
            <wp:docPr id="37"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7" cstate="print"/>
                    <a:srcRect l="12074" t="4948" r="12013" b="9485"/>
                    <a:stretch>
                      <a:fillRect/>
                    </a:stretch>
                  </pic:blipFill>
                  <pic:spPr bwMode="auto">
                    <a:xfrm>
                      <a:off x="0" y="0"/>
                      <a:ext cx="4206164" cy="4192945"/>
                    </a:xfrm>
                    <a:prstGeom prst="rect">
                      <a:avLst/>
                    </a:prstGeom>
                    <a:noFill/>
                    <a:ln w="9525">
                      <a:noFill/>
                      <a:miter lim="800000"/>
                      <a:headEnd/>
                      <a:tailEnd/>
                    </a:ln>
                  </pic:spPr>
                </pic:pic>
              </a:graphicData>
            </a:graphic>
          </wp:inline>
        </w:drawing>
      </w:r>
    </w:p>
    <w:p w:rsidR="008B4E7E" w:rsidRDefault="008B4E7E" w:rsidP="00312BDF">
      <w:pPr>
        <w:pStyle w:val="Legenda"/>
        <w:ind w:firstLine="709"/>
        <w:jc w:val="both"/>
      </w:pPr>
      <w:bookmarkStart w:id="304" w:name="_Ref269080126"/>
      <w:bookmarkStart w:id="305" w:name="_Toc269677997"/>
      <w:bookmarkStart w:id="306" w:name="_Toc278285515"/>
      <w:r>
        <w:t xml:space="preserve">Figura </w:t>
      </w:r>
      <w:r w:rsidR="003C4A25">
        <w:fldChar w:fldCharType="begin"/>
      </w:r>
      <w:r w:rsidR="003C4A25">
        <w:instrText xml:space="preserve"> SEQ Figura \* ARABIC </w:instrText>
      </w:r>
      <w:r w:rsidR="003C4A25">
        <w:fldChar w:fldCharType="separate"/>
      </w:r>
      <w:r w:rsidR="00BD7594">
        <w:rPr>
          <w:noProof/>
        </w:rPr>
        <w:t>54</w:t>
      </w:r>
      <w:r w:rsidR="003C4A25">
        <w:rPr>
          <w:noProof/>
        </w:rPr>
        <w:fldChar w:fldCharType="end"/>
      </w:r>
      <w:bookmarkEnd w:id="304"/>
      <w:r>
        <w:t>: Oitava</w:t>
      </w:r>
      <w:r w:rsidRPr="000741D5">
        <w:t xml:space="preserve"> imagem-chave uti</w:t>
      </w:r>
      <w:r>
        <w:t>lizada nos experimentos. (</w:t>
      </w:r>
      <w:proofErr w:type="spellStart"/>
      <w:proofErr w:type="gramStart"/>
      <w:r>
        <w:t>peppers</w:t>
      </w:r>
      <w:r w:rsidRPr="000741D5">
        <w:t>.</w:t>
      </w:r>
      <w:proofErr w:type="gramEnd"/>
      <w:r w:rsidRPr="000741D5">
        <w:t>pgm</w:t>
      </w:r>
      <w:proofErr w:type="spellEnd"/>
      <w:r w:rsidRPr="000741D5">
        <w:t>)</w:t>
      </w:r>
      <w:bookmarkEnd w:id="305"/>
      <w:bookmarkEnd w:id="306"/>
    </w:p>
    <w:p w:rsidR="008B4E7E" w:rsidRDefault="008B4E7E" w:rsidP="008B4E7E">
      <w:pPr>
        <w:ind w:firstLine="0"/>
        <w:jc w:val="center"/>
      </w:pPr>
      <w:r w:rsidRPr="00CB39E9">
        <w:rPr>
          <w:noProof/>
        </w:rPr>
        <w:drawing>
          <wp:inline distT="0" distB="0" distL="0" distR="0">
            <wp:extent cx="5331460" cy="3995420"/>
            <wp:effectExtent l="19050" t="0" r="2540" b="0"/>
            <wp:docPr id="44"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8" cstate="print"/>
                    <a:srcRect/>
                    <a:stretch>
                      <a:fillRect/>
                    </a:stretch>
                  </pic:blipFill>
                  <pic:spPr bwMode="auto">
                    <a:xfrm>
                      <a:off x="0" y="0"/>
                      <a:ext cx="5331460" cy="3995420"/>
                    </a:xfrm>
                    <a:prstGeom prst="rect">
                      <a:avLst/>
                    </a:prstGeom>
                    <a:noFill/>
                    <a:ln w="9525">
                      <a:noFill/>
                      <a:miter lim="800000"/>
                      <a:headEnd/>
                      <a:tailEnd/>
                    </a:ln>
                  </pic:spPr>
                </pic:pic>
              </a:graphicData>
            </a:graphic>
          </wp:inline>
        </w:drawing>
      </w:r>
    </w:p>
    <w:p w:rsidR="008B4E7E" w:rsidRDefault="008B4E7E" w:rsidP="00312BDF">
      <w:pPr>
        <w:pStyle w:val="Legenda"/>
        <w:ind w:firstLine="709"/>
        <w:jc w:val="both"/>
      </w:pPr>
      <w:bookmarkStart w:id="307" w:name="_Ref277002067"/>
      <w:bookmarkStart w:id="308" w:name="_Toc269677998"/>
      <w:bookmarkStart w:id="309" w:name="_Toc278285516"/>
      <w:r>
        <w:t xml:space="preserve">Figura </w:t>
      </w:r>
      <w:r w:rsidR="003C4A25">
        <w:fldChar w:fldCharType="begin"/>
      </w:r>
      <w:r w:rsidR="003C4A25">
        <w:instrText xml:space="preserve"> SEQ Figura \* ARABIC </w:instrText>
      </w:r>
      <w:r w:rsidR="003C4A25">
        <w:fldChar w:fldCharType="separate"/>
      </w:r>
      <w:r w:rsidR="00BD7594">
        <w:rPr>
          <w:noProof/>
        </w:rPr>
        <w:t>55</w:t>
      </w:r>
      <w:r w:rsidR="003C4A25">
        <w:rPr>
          <w:noProof/>
        </w:rPr>
        <w:fldChar w:fldCharType="end"/>
      </w:r>
      <w:bookmarkEnd w:id="307"/>
      <w:r>
        <w:t xml:space="preserve">: Histograma da imagem </w:t>
      </w:r>
      <w:proofErr w:type="spellStart"/>
      <w:proofErr w:type="gramStart"/>
      <w:r>
        <w:t>peppers.</w:t>
      </w:r>
      <w:proofErr w:type="gramEnd"/>
      <w:r>
        <w:t>pgm</w:t>
      </w:r>
      <w:bookmarkEnd w:id="308"/>
      <w:bookmarkEnd w:id="309"/>
      <w:proofErr w:type="spellEnd"/>
    </w:p>
    <w:p w:rsidR="008B4E7E" w:rsidRDefault="008B4E7E" w:rsidP="008B4E7E">
      <w:pPr>
        <w:ind w:firstLine="0"/>
        <w:jc w:val="center"/>
      </w:pPr>
      <w:r>
        <w:rPr>
          <w:noProof/>
        </w:rPr>
        <w:lastRenderedPageBreak/>
        <w:drawing>
          <wp:inline distT="0" distB="0" distL="0" distR="0">
            <wp:extent cx="4173122" cy="4242431"/>
            <wp:effectExtent l="19050" t="0" r="0" b="0"/>
            <wp:docPr id="38"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9" cstate="print"/>
                    <a:srcRect l="12621" t="4742" r="12582" b="9278"/>
                    <a:stretch>
                      <a:fillRect/>
                    </a:stretch>
                  </pic:blipFill>
                  <pic:spPr bwMode="auto">
                    <a:xfrm>
                      <a:off x="0" y="0"/>
                      <a:ext cx="4170619" cy="4239887"/>
                    </a:xfrm>
                    <a:prstGeom prst="rect">
                      <a:avLst/>
                    </a:prstGeom>
                    <a:noFill/>
                    <a:ln w="9525">
                      <a:noFill/>
                      <a:miter lim="800000"/>
                      <a:headEnd/>
                      <a:tailEnd/>
                    </a:ln>
                  </pic:spPr>
                </pic:pic>
              </a:graphicData>
            </a:graphic>
          </wp:inline>
        </w:drawing>
      </w:r>
    </w:p>
    <w:p w:rsidR="008B4E7E" w:rsidRDefault="008B4E7E" w:rsidP="00312BDF">
      <w:pPr>
        <w:pStyle w:val="Legenda"/>
        <w:ind w:firstLine="709"/>
        <w:jc w:val="both"/>
      </w:pPr>
      <w:bookmarkStart w:id="310" w:name="_Ref276995919"/>
      <w:bookmarkStart w:id="311" w:name="_Toc269677999"/>
      <w:bookmarkStart w:id="312" w:name="_Toc278285517"/>
      <w:r>
        <w:t xml:space="preserve">Figura </w:t>
      </w:r>
      <w:r w:rsidR="003C4A25">
        <w:fldChar w:fldCharType="begin"/>
      </w:r>
      <w:r w:rsidR="003C4A25">
        <w:instrText xml:space="preserve"> SEQ Figura \* ARABIC </w:instrText>
      </w:r>
      <w:r w:rsidR="003C4A25">
        <w:fldChar w:fldCharType="separate"/>
      </w:r>
      <w:r w:rsidR="00BD7594">
        <w:rPr>
          <w:noProof/>
        </w:rPr>
        <w:t>56</w:t>
      </w:r>
      <w:r w:rsidR="003C4A25">
        <w:rPr>
          <w:noProof/>
        </w:rPr>
        <w:fldChar w:fldCharType="end"/>
      </w:r>
      <w:bookmarkEnd w:id="310"/>
      <w:r>
        <w:t xml:space="preserve">: Nona </w:t>
      </w:r>
      <w:r w:rsidRPr="00E67ED1">
        <w:t>imagem-chave uti</w:t>
      </w:r>
      <w:r>
        <w:t>lizada nos experimentos. (</w:t>
      </w:r>
      <w:proofErr w:type="gramStart"/>
      <w:r>
        <w:t>pp1209</w:t>
      </w:r>
      <w:r w:rsidRPr="00E67ED1">
        <w:t>.</w:t>
      </w:r>
      <w:proofErr w:type="gramEnd"/>
      <w:r w:rsidRPr="00E67ED1">
        <w:t>pgm)</w:t>
      </w:r>
      <w:bookmarkEnd w:id="311"/>
      <w:bookmarkEnd w:id="312"/>
    </w:p>
    <w:p w:rsidR="008B4E7E" w:rsidRDefault="008B4E7E" w:rsidP="008B4E7E">
      <w:pPr>
        <w:ind w:firstLine="0"/>
        <w:jc w:val="center"/>
      </w:pPr>
      <w:r w:rsidRPr="00CB39E9">
        <w:rPr>
          <w:noProof/>
        </w:rPr>
        <w:drawing>
          <wp:inline distT="0" distB="0" distL="0" distR="0">
            <wp:extent cx="5331460" cy="3995420"/>
            <wp:effectExtent l="19050" t="0" r="2540" b="0"/>
            <wp:docPr id="4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0" cstate="print"/>
                    <a:srcRect/>
                    <a:stretch>
                      <a:fillRect/>
                    </a:stretch>
                  </pic:blipFill>
                  <pic:spPr bwMode="auto">
                    <a:xfrm>
                      <a:off x="0" y="0"/>
                      <a:ext cx="5331460" cy="3995420"/>
                    </a:xfrm>
                    <a:prstGeom prst="rect">
                      <a:avLst/>
                    </a:prstGeom>
                    <a:noFill/>
                    <a:ln w="9525">
                      <a:noFill/>
                      <a:miter lim="800000"/>
                      <a:headEnd/>
                      <a:tailEnd/>
                    </a:ln>
                  </pic:spPr>
                </pic:pic>
              </a:graphicData>
            </a:graphic>
          </wp:inline>
        </w:drawing>
      </w:r>
    </w:p>
    <w:p w:rsidR="008B4E7E" w:rsidRDefault="008B4E7E" w:rsidP="00312BDF">
      <w:pPr>
        <w:pStyle w:val="Legenda"/>
        <w:ind w:firstLine="709"/>
        <w:jc w:val="both"/>
      </w:pPr>
      <w:bookmarkStart w:id="313" w:name="_Ref269080225"/>
      <w:bookmarkStart w:id="314" w:name="_Toc269678000"/>
      <w:bookmarkStart w:id="315" w:name="_Toc278285518"/>
      <w:r>
        <w:t xml:space="preserve">Figura </w:t>
      </w:r>
      <w:r w:rsidR="003C4A25">
        <w:fldChar w:fldCharType="begin"/>
      </w:r>
      <w:r w:rsidR="003C4A25">
        <w:instrText xml:space="preserve"> SEQ Figura \* ARABIC </w:instrText>
      </w:r>
      <w:r w:rsidR="003C4A25">
        <w:fldChar w:fldCharType="separate"/>
      </w:r>
      <w:r w:rsidR="00BD7594">
        <w:rPr>
          <w:noProof/>
        </w:rPr>
        <w:t>57</w:t>
      </w:r>
      <w:r w:rsidR="003C4A25">
        <w:rPr>
          <w:noProof/>
        </w:rPr>
        <w:fldChar w:fldCharType="end"/>
      </w:r>
      <w:bookmarkEnd w:id="313"/>
      <w:r>
        <w:t xml:space="preserve">: Histograma da imagem </w:t>
      </w:r>
      <w:proofErr w:type="gramStart"/>
      <w:r>
        <w:t>pp1209.</w:t>
      </w:r>
      <w:proofErr w:type="gramEnd"/>
      <w:r>
        <w:t>pgm</w:t>
      </w:r>
      <w:bookmarkEnd w:id="314"/>
      <w:bookmarkEnd w:id="315"/>
    </w:p>
    <w:p w:rsidR="008B4E7E" w:rsidRDefault="008B4E7E" w:rsidP="008B4E7E">
      <w:pPr>
        <w:ind w:firstLine="0"/>
        <w:jc w:val="center"/>
      </w:pPr>
      <w:r>
        <w:rPr>
          <w:noProof/>
        </w:rPr>
        <w:lastRenderedPageBreak/>
        <w:drawing>
          <wp:inline distT="0" distB="0" distL="0" distR="0">
            <wp:extent cx="4700095" cy="3762703"/>
            <wp:effectExtent l="19050" t="0" r="5255" b="0"/>
            <wp:docPr id="39"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1" cstate="print"/>
                    <a:srcRect l="9155" t="4380" r="9231" b="8516"/>
                    <a:stretch>
                      <a:fillRect/>
                    </a:stretch>
                  </pic:blipFill>
                  <pic:spPr bwMode="auto">
                    <a:xfrm>
                      <a:off x="0" y="0"/>
                      <a:ext cx="4700095" cy="3762703"/>
                    </a:xfrm>
                    <a:prstGeom prst="rect">
                      <a:avLst/>
                    </a:prstGeom>
                    <a:noFill/>
                    <a:ln w="9525">
                      <a:noFill/>
                      <a:miter lim="800000"/>
                      <a:headEnd/>
                      <a:tailEnd/>
                    </a:ln>
                  </pic:spPr>
                </pic:pic>
              </a:graphicData>
            </a:graphic>
          </wp:inline>
        </w:drawing>
      </w:r>
    </w:p>
    <w:p w:rsidR="008B4E7E" w:rsidRDefault="008B4E7E" w:rsidP="00312BDF">
      <w:pPr>
        <w:pStyle w:val="Legenda"/>
        <w:ind w:firstLine="709"/>
        <w:jc w:val="both"/>
      </w:pPr>
      <w:bookmarkStart w:id="316" w:name="_Ref276995929"/>
      <w:bookmarkStart w:id="317" w:name="_Toc269678001"/>
      <w:bookmarkStart w:id="318" w:name="_Toc278285519"/>
      <w:r>
        <w:t xml:space="preserve">Figura </w:t>
      </w:r>
      <w:r w:rsidR="003C4A25">
        <w:fldChar w:fldCharType="begin"/>
      </w:r>
      <w:r w:rsidR="003C4A25">
        <w:instrText xml:space="preserve"> SEQ Figura \* ARABIC </w:instrText>
      </w:r>
      <w:r w:rsidR="003C4A25">
        <w:fldChar w:fldCharType="separate"/>
      </w:r>
      <w:r w:rsidR="00BD7594">
        <w:rPr>
          <w:noProof/>
        </w:rPr>
        <w:t>58</w:t>
      </w:r>
      <w:r w:rsidR="003C4A25">
        <w:rPr>
          <w:noProof/>
        </w:rPr>
        <w:fldChar w:fldCharType="end"/>
      </w:r>
      <w:bookmarkEnd w:id="316"/>
      <w:r>
        <w:t>: Décima</w:t>
      </w:r>
      <w:r w:rsidRPr="000F6475">
        <w:t xml:space="preserve"> imagem-chave uti</w:t>
      </w:r>
      <w:r>
        <w:t>lizada nos experimentos. (</w:t>
      </w:r>
      <w:proofErr w:type="spellStart"/>
      <w:proofErr w:type="gramStart"/>
      <w:r>
        <w:t>zelda</w:t>
      </w:r>
      <w:r w:rsidRPr="000F6475">
        <w:t>.</w:t>
      </w:r>
      <w:proofErr w:type="gramEnd"/>
      <w:r w:rsidRPr="000F6475">
        <w:t>pgm</w:t>
      </w:r>
      <w:proofErr w:type="spellEnd"/>
      <w:r w:rsidRPr="000F6475">
        <w:t>)</w:t>
      </w:r>
      <w:bookmarkEnd w:id="317"/>
      <w:bookmarkEnd w:id="318"/>
    </w:p>
    <w:p w:rsidR="008B4E7E" w:rsidRDefault="008B4E7E" w:rsidP="008B4E7E">
      <w:pPr>
        <w:ind w:firstLine="0"/>
        <w:jc w:val="center"/>
      </w:pPr>
      <w:r w:rsidRPr="00CB39E9">
        <w:rPr>
          <w:noProof/>
        </w:rPr>
        <w:drawing>
          <wp:inline distT="0" distB="0" distL="0" distR="0">
            <wp:extent cx="5331460" cy="3995420"/>
            <wp:effectExtent l="19050" t="0" r="2540" b="0"/>
            <wp:docPr id="47"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72" cstate="print"/>
                    <a:srcRect/>
                    <a:stretch>
                      <a:fillRect/>
                    </a:stretch>
                  </pic:blipFill>
                  <pic:spPr bwMode="auto">
                    <a:xfrm>
                      <a:off x="0" y="0"/>
                      <a:ext cx="5331460" cy="3995420"/>
                    </a:xfrm>
                    <a:prstGeom prst="rect">
                      <a:avLst/>
                    </a:prstGeom>
                    <a:noFill/>
                    <a:ln w="9525">
                      <a:noFill/>
                      <a:miter lim="800000"/>
                      <a:headEnd/>
                      <a:tailEnd/>
                    </a:ln>
                  </pic:spPr>
                </pic:pic>
              </a:graphicData>
            </a:graphic>
          </wp:inline>
        </w:drawing>
      </w:r>
    </w:p>
    <w:p w:rsidR="008B4E7E" w:rsidRPr="00441D36" w:rsidRDefault="008B4E7E" w:rsidP="00312BDF">
      <w:pPr>
        <w:pStyle w:val="Legenda"/>
        <w:ind w:firstLine="709"/>
        <w:jc w:val="both"/>
      </w:pPr>
      <w:bookmarkStart w:id="319" w:name="_Ref277002090"/>
      <w:bookmarkStart w:id="320" w:name="_Toc269678002"/>
      <w:bookmarkStart w:id="321" w:name="_Toc278285520"/>
      <w:r>
        <w:t xml:space="preserve">Figura </w:t>
      </w:r>
      <w:r w:rsidR="003C4A25">
        <w:fldChar w:fldCharType="begin"/>
      </w:r>
      <w:r w:rsidR="003C4A25">
        <w:instrText xml:space="preserve"> SEQ Figura \* ARABIC </w:instrText>
      </w:r>
      <w:r w:rsidR="003C4A25">
        <w:fldChar w:fldCharType="separate"/>
      </w:r>
      <w:r w:rsidR="00BD7594">
        <w:rPr>
          <w:noProof/>
        </w:rPr>
        <w:t>59</w:t>
      </w:r>
      <w:r w:rsidR="003C4A25">
        <w:rPr>
          <w:noProof/>
        </w:rPr>
        <w:fldChar w:fldCharType="end"/>
      </w:r>
      <w:bookmarkEnd w:id="319"/>
      <w:r>
        <w:t xml:space="preserve">: Histograma da imagem </w:t>
      </w:r>
      <w:proofErr w:type="spellStart"/>
      <w:proofErr w:type="gramStart"/>
      <w:r>
        <w:t>zelda.</w:t>
      </w:r>
      <w:proofErr w:type="gramEnd"/>
      <w:r>
        <w:t>pgm</w:t>
      </w:r>
      <w:bookmarkEnd w:id="320"/>
      <w:bookmarkEnd w:id="321"/>
      <w:proofErr w:type="spellEnd"/>
    </w:p>
    <w:p w:rsidR="008B4E7E" w:rsidRDefault="008B4E7E" w:rsidP="00580040"/>
    <w:sectPr w:rsidR="008B4E7E" w:rsidSect="000A03FB">
      <w:headerReference w:type="default" r:id="rId73"/>
      <w:footerReference w:type="default" r:id="rId74"/>
      <w:pgSz w:w="11906" w:h="16838"/>
      <w:pgMar w:top="1417" w:right="1133" w:bottom="1417" w:left="1701" w:header="708" w:footer="708" w:gutter="0"/>
      <w:pgNumType w:start="12"/>
      <w:cols w:space="708"/>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0" w:author="Mikhail" w:date="2013-11-09T16:07:00Z" w:initials="M">
    <w:p w:rsidR="003C4A25" w:rsidRDefault="003C4A25">
      <w:pPr>
        <w:pStyle w:val="Textodecomentrio"/>
      </w:pPr>
      <w:r>
        <w:rPr>
          <w:rStyle w:val="Refdecomentrio"/>
        </w:rPr>
        <w:annotationRef/>
      </w:r>
      <w:r>
        <w:t>Esta</w:t>
      </w:r>
      <w:proofErr w:type="gramStart"/>
      <w:r>
        <w:t xml:space="preserve">  </w:t>
      </w:r>
      <w:proofErr w:type="gramEnd"/>
      <w:r>
        <w:t>frase está estranha</w:t>
      </w:r>
    </w:p>
  </w:comment>
  <w:comment w:id="1" w:author="Mikhail" w:date="2013-11-09T16:07:00Z" w:initials="M">
    <w:p w:rsidR="003C4A25" w:rsidRDefault="003C4A25">
      <w:pPr>
        <w:pStyle w:val="Textodecomentrio"/>
      </w:pPr>
      <w:r>
        <w:rPr>
          <w:rStyle w:val="Refdecomentrio"/>
        </w:rPr>
        <w:annotationRef/>
      </w:r>
      <w:r>
        <w:t>Consertar essa lista</w:t>
      </w:r>
    </w:p>
  </w:comment>
  <w:comment w:id="2" w:author="Mikhail" w:date="2013-11-09T16:07:00Z" w:initials="M">
    <w:p w:rsidR="003C4A25" w:rsidRDefault="003C4A25">
      <w:pPr>
        <w:pStyle w:val="Textodecomentrio"/>
      </w:pPr>
      <w:r>
        <w:rPr>
          <w:rStyle w:val="Refdecomentrio"/>
        </w:rPr>
        <w:annotationRef/>
      </w:r>
      <w:r>
        <w:t>Por que essa folha em branco?</w:t>
      </w:r>
    </w:p>
  </w:comment>
  <w:comment w:id="3" w:author="Mikhail" w:date="2013-11-09T16:07:00Z" w:initials="M">
    <w:p w:rsidR="003C4A25" w:rsidRDefault="003C4A25">
      <w:pPr>
        <w:pStyle w:val="Textodecomentrio"/>
      </w:pPr>
      <w:r>
        <w:rPr>
          <w:rStyle w:val="Refdecomentrio"/>
        </w:rPr>
        <w:annotationRef/>
      </w:r>
      <w:r>
        <w:t>Atualizar</w:t>
      </w:r>
    </w:p>
  </w:comment>
  <w:comment w:id="14" w:author="Mikhail" w:date="2013-11-09T16:07:00Z" w:initials="M">
    <w:p w:rsidR="003C4A25" w:rsidRDefault="003C4A25">
      <w:pPr>
        <w:pStyle w:val="Textodecomentrio"/>
      </w:pPr>
      <w:r>
        <w:rPr>
          <w:rStyle w:val="Refdecomentrio"/>
        </w:rPr>
        <w:annotationRef/>
      </w:r>
      <w:r>
        <w:t>Essa frase está estranha</w:t>
      </w:r>
    </w:p>
  </w:comment>
  <w:comment w:id="17" w:author="Mikhail" w:date="2013-11-09T16:07:00Z" w:initials="M">
    <w:p w:rsidR="003C4A25" w:rsidRDefault="003C4A25">
      <w:pPr>
        <w:pStyle w:val="Textodecomentrio"/>
      </w:pPr>
      <w:r>
        <w:rPr>
          <w:rStyle w:val="Refdecomentrio"/>
        </w:rPr>
        <w:annotationRef/>
      </w:r>
      <w:r>
        <w:t>Reescrever essa frase, iniciando com “Realizar revisão bibliográfica...</w:t>
      </w:r>
      <w:proofErr w:type="gramStart"/>
      <w:r>
        <w:t>”</w:t>
      </w:r>
      <w:proofErr w:type="gramEnd"/>
    </w:p>
  </w:comment>
  <w:comment w:id="25" w:author="Mikhail" w:date="2013-11-09T16:07:00Z" w:initials="M">
    <w:p w:rsidR="00067322" w:rsidRDefault="00067322" w:rsidP="00067322">
      <w:pPr>
        <w:pStyle w:val="Textodecomentrio"/>
        <w:ind w:firstLine="0"/>
      </w:pPr>
      <w:r>
        <w:rPr>
          <w:rStyle w:val="Refdecomentrio"/>
        </w:rPr>
        <w:annotationRef/>
      </w:r>
      <w:r>
        <w:t xml:space="preserve"> Quais tarefas esporádicas e periódicas? </w:t>
      </w:r>
    </w:p>
  </w:comment>
  <w:comment w:id="34" w:author="Mikhail" w:date="2013-11-09T16:07:00Z" w:initials="M">
    <w:p w:rsidR="00067322" w:rsidRDefault="00067322">
      <w:pPr>
        <w:pStyle w:val="Textodecomentrio"/>
      </w:pPr>
      <w:r>
        <w:rPr>
          <w:rStyle w:val="Refdecomentrio"/>
        </w:rPr>
        <w:annotationRef/>
      </w:r>
      <w:r>
        <w:t xml:space="preserve">Esta frase está estranha, tenta </w:t>
      </w:r>
      <w:proofErr w:type="gramStart"/>
      <w:r>
        <w:t>reescrever</w:t>
      </w:r>
      <w:proofErr w:type="gramEnd"/>
      <w:r>
        <w:t xml:space="preserve"> </w:t>
      </w:r>
    </w:p>
  </w:comment>
  <w:comment w:id="48" w:author="Mikhail" w:date="2013-11-09T16:07:00Z" w:initials="M">
    <w:p w:rsidR="0093785A" w:rsidRDefault="0093785A">
      <w:pPr>
        <w:pStyle w:val="Textodecomentrio"/>
      </w:pPr>
      <w:r>
        <w:rPr>
          <w:rStyle w:val="Refdecomentrio"/>
        </w:rPr>
        <w:annotationRef/>
      </w:r>
      <w:r>
        <w:t>Citação</w:t>
      </w:r>
    </w:p>
  </w:comment>
  <w:comment w:id="49" w:author="Mikhail" w:date="2013-11-09T16:07:00Z" w:initials="M">
    <w:p w:rsidR="0093785A" w:rsidRDefault="0093785A">
      <w:pPr>
        <w:pStyle w:val="Textodecomentrio"/>
      </w:pPr>
      <w:r>
        <w:rPr>
          <w:rStyle w:val="Refdecomentrio"/>
        </w:rPr>
        <w:annotationRef/>
      </w:r>
      <w:r>
        <w:t>Citação</w:t>
      </w:r>
    </w:p>
  </w:comment>
  <w:comment w:id="52" w:author="Mikhail" w:date="2013-11-09T16:07:00Z" w:initials="M">
    <w:p w:rsidR="0093785A" w:rsidRDefault="0093785A" w:rsidP="0093785A">
      <w:pPr>
        <w:pStyle w:val="Textodecomentrio"/>
      </w:pPr>
      <w:r>
        <w:rPr>
          <w:rStyle w:val="Refdecomentrio"/>
        </w:rPr>
        <w:annotationRef/>
      </w:r>
      <w:r>
        <w:t>Citação</w:t>
      </w:r>
    </w:p>
  </w:comment>
  <w:comment w:id="55" w:author="Mikhail" w:date="2013-11-09T16:07:00Z" w:initials="M">
    <w:p w:rsidR="0093785A" w:rsidRDefault="0093785A">
      <w:pPr>
        <w:pStyle w:val="Textodecomentrio"/>
      </w:pPr>
      <w:r>
        <w:rPr>
          <w:rStyle w:val="Refdecomentrio"/>
        </w:rPr>
        <w:annotationRef/>
      </w:r>
      <w:r>
        <w:t>Atualizar</w:t>
      </w:r>
    </w:p>
  </w:comment>
  <w:comment w:id="56" w:author="Mikhail" w:date="2013-11-09T16:07:00Z" w:initials="M">
    <w:p w:rsidR="0093785A" w:rsidRDefault="0093785A">
      <w:pPr>
        <w:pStyle w:val="Textodecomentrio"/>
      </w:pPr>
      <w:r>
        <w:rPr>
          <w:rStyle w:val="Refdecomentrio"/>
        </w:rPr>
        <w:annotationRef/>
      </w:r>
      <w:r>
        <w:t xml:space="preserve">Qual o título </w:t>
      </w:r>
      <w:proofErr w:type="gramStart"/>
      <w:r>
        <w:t>desse</w:t>
      </w:r>
      <w:proofErr w:type="gramEnd"/>
      <w:r>
        <w:t xml:space="preserve"> capitulo? Fundamentação teórica?</w:t>
      </w:r>
    </w:p>
  </w:comment>
  <w:comment w:id="57" w:author="Mikhail" w:date="2013-11-09T16:07:00Z" w:initials="M">
    <w:p w:rsidR="0093785A" w:rsidRDefault="0093785A">
      <w:pPr>
        <w:pStyle w:val="Textodecomentrio"/>
      </w:pPr>
      <w:r>
        <w:rPr>
          <w:rStyle w:val="Refdecomentrio"/>
        </w:rPr>
        <w:annotationRef/>
      </w:r>
      <w:r>
        <w:t xml:space="preserve">Escreve uma introdução breve sobre esse </w:t>
      </w:r>
      <w:proofErr w:type="gramStart"/>
      <w:r>
        <w:t>capitulo,</w:t>
      </w:r>
      <w:proofErr w:type="gramEnd"/>
      <w:r>
        <w:t xml:space="preserve"> o que será visto, porque será visto, </w:t>
      </w:r>
      <w:proofErr w:type="spellStart"/>
      <w:r>
        <w:t>etc</w:t>
      </w:r>
      <w:proofErr w:type="spellEnd"/>
    </w:p>
  </w:comment>
  <w:comment w:id="60" w:author="Mikhail" w:date="2013-11-09T16:07:00Z" w:initials="M">
    <w:p w:rsidR="0093785A" w:rsidRDefault="0093785A">
      <w:pPr>
        <w:pStyle w:val="Textodecomentrio"/>
      </w:pPr>
      <w:r>
        <w:rPr>
          <w:rStyle w:val="Refdecomentrio"/>
        </w:rPr>
        <w:annotationRef/>
      </w:r>
      <w:r>
        <w:t>Isto está certo?</w:t>
      </w:r>
    </w:p>
  </w:comment>
  <w:comment w:id="62" w:author="Mikhail" w:date="2013-11-09T16:07:00Z" w:initials="M">
    <w:p w:rsidR="0093785A" w:rsidRDefault="0093785A">
      <w:pPr>
        <w:pStyle w:val="Textodecomentrio"/>
      </w:pPr>
      <w:r>
        <w:rPr>
          <w:rStyle w:val="Refdecomentrio"/>
        </w:rPr>
        <w:annotationRef/>
      </w:r>
      <w:r>
        <w:t>Tá estranho isso...</w:t>
      </w:r>
    </w:p>
  </w:comment>
  <w:comment w:id="63" w:author="Mikhail" w:date="2013-11-09T16:07:00Z" w:initials="M">
    <w:p w:rsidR="0093785A" w:rsidRDefault="0093785A">
      <w:pPr>
        <w:pStyle w:val="Textodecomentrio"/>
      </w:pPr>
      <w:r>
        <w:rPr>
          <w:rStyle w:val="Refdecomentrio"/>
        </w:rPr>
        <w:annotationRef/>
      </w:r>
      <w:r>
        <w:t>Citação</w:t>
      </w:r>
    </w:p>
  </w:comment>
  <w:comment w:id="64" w:author="Mikhail" w:date="2013-11-09T16:07:00Z" w:initials="M">
    <w:p w:rsidR="0093785A" w:rsidRDefault="0093785A">
      <w:pPr>
        <w:pStyle w:val="Textodecomentrio"/>
      </w:pPr>
      <w:r>
        <w:rPr>
          <w:rStyle w:val="Refdecomentrio"/>
        </w:rPr>
        <w:annotationRef/>
      </w:r>
      <w:r>
        <w:t>Citação</w:t>
      </w:r>
    </w:p>
  </w:comment>
  <w:comment w:id="65" w:author="Mikhail" w:date="2013-11-09T16:07:00Z" w:initials="M">
    <w:p w:rsidR="0093785A" w:rsidRDefault="0093785A">
      <w:pPr>
        <w:pStyle w:val="Textodecomentrio"/>
      </w:pPr>
      <w:r>
        <w:rPr>
          <w:rStyle w:val="Refdecomentrio"/>
        </w:rPr>
        <w:annotationRef/>
      </w:r>
      <w:r>
        <w:t>Citação</w:t>
      </w:r>
    </w:p>
  </w:comment>
  <w:comment w:id="66" w:author="Mikhail" w:date="2013-11-09T16:07:00Z" w:initials="M">
    <w:p w:rsidR="0093785A" w:rsidRDefault="0093785A">
      <w:pPr>
        <w:pStyle w:val="Textodecomentrio"/>
      </w:pPr>
      <w:r>
        <w:rPr>
          <w:rStyle w:val="Refdecomentrio"/>
        </w:rPr>
        <w:annotationRef/>
      </w:r>
      <w:r>
        <w:t>Citação</w:t>
      </w:r>
    </w:p>
  </w:comment>
  <w:comment w:id="67" w:author="Mikhail" w:date="2013-11-09T16:07:00Z" w:initials="M">
    <w:p w:rsidR="0093785A" w:rsidRDefault="0093785A">
      <w:pPr>
        <w:pStyle w:val="Textodecomentrio"/>
      </w:pPr>
      <w:r>
        <w:rPr>
          <w:rStyle w:val="Refdecomentrio"/>
        </w:rPr>
        <w:annotationRef/>
      </w:r>
      <w:r>
        <w:t>O que são sistemas embarcados?</w:t>
      </w:r>
    </w:p>
  </w:comment>
  <w:comment w:id="68" w:author="Mikhail" w:date="2013-11-09T16:07:00Z" w:initials="M">
    <w:p w:rsidR="0093785A" w:rsidRDefault="0093785A">
      <w:pPr>
        <w:pStyle w:val="Textodecomentrio"/>
      </w:pPr>
      <w:r>
        <w:rPr>
          <w:rStyle w:val="Refdecomentrio"/>
        </w:rPr>
        <w:annotationRef/>
      </w:r>
      <w:r>
        <w:t>Citação</w:t>
      </w:r>
    </w:p>
  </w:comment>
  <w:comment w:id="69" w:author="Mikhail" w:date="2013-11-09T16:07:00Z" w:initials="M">
    <w:p w:rsidR="0093785A" w:rsidRDefault="0093785A">
      <w:pPr>
        <w:pStyle w:val="Textodecomentrio"/>
      </w:pPr>
      <w:r>
        <w:rPr>
          <w:rStyle w:val="Refdecomentrio"/>
        </w:rPr>
        <w:annotationRef/>
      </w:r>
      <w:r>
        <w:t>Citação</w:t>
      </w:r>
    </w:p>
  </w:comment>
  <w:comment w:id="70" w:author="Mikhail" w:date="2013-11-09T16:07:00Z" w:initials="M">
    <w:p w:rsidR="0093785A" w:rsidRDefault="0093785A">
      <w:pPr>
        <w:pStyle w:val="Textodecomentrio"/>
      </w:pPr>
      <w:r>
        <w:rPr>
          <w:rStyle w:val="Refdecomentrio"/>
        </w:rPr>
        <w:annotationRef/>
      </w:r>
      <w:r>
        <w:t>Citação</w:t>
      </w:r>
    </w:p>
  </w:comment>
  <w:comment w:id="74" w:author="Mikhail" w:date="2013-11-09T16:07:00Z" w:initials="M">
    <w:p w:rsidR="00CE462F" w:rsidRDefault="00CE462F">
      <w:pPr>
        <w:pStyle w:val="Textodecomentrio"/>
      </w:pPr>
      <w:r>
        <w:rPr>
          <w:rStyle w:val="Refdecomentrio"/>
        </w:rPr>
        <w:annotationRef/>
      </w:r>
      <w:r>
        <w:t>O que é STR?</w:t>
      </w:r>
    </w:p>
  </w:comment>
  <w:comment w:id="81" w:author="Mikhail" w:date="2013-11-09T16:07:00Z" w:initials="M">
    <w:p w:rsidR="00CE462F" w:rsidRDefault="00CE462F">
      <w:pPr>
        <w:pStyle w:val="Textodecomentrio"/>
      </w:pPr>
      <w:r>
        <w:rPr>
          <w:rStyle w:val="Refdecomentrio"/>
        </w:rPr>
        <w:annotationRef/>
      </w:r>
      <w:r>
        <w:t>Craseado?</w:t>
      </w:r>
    </w:p>
  </w:comment>
  <w:comment w:id="84" w:author="Mikhail" w:date="2013-11-09T16:07:00Z" w:initials="M">
    <w:p w:rsidR="00CE462F" w:rsidRDefault="00CE462F">
      <w:pPr>
        <w:pStyle w:val="Textodecomentrio"/>
      </w:pPr>
      <w:r>
        <w:rPr>
          <w:rStyle w:val="Refdecomentrio"/>
        </w:rPr>
        <w:annotationRef/>
      </w:r>
      <w:proofErr w:type="gramStart"/>
      <w:r>
        <w:t>???</w:t>
      </w:r>
      <w:proofErr w:type="gramEnd"/>
    </w:p>
  </w:comment>
  <w:comment w:id="85" w:author="Mikhail" w:date="2013-11-09T16:07:00Z" w:initials="M">
    <w:p w:rsidR="00CE462F" w:rsidRDefault="00CE462F">
      <w:pPr>
        <w:pStyle w:val="Textodecomentrio"/>
      </w:pPr>
      <w:r>
        <w:rPr>
          <w:rStyle w:val="Refdecomentrio"/>
        </w:rPr>
        <w:annotationRef/>
      </w:r>
      <w:r>
        <w:t>Quem disse isso? Citação</w:t>
      </w:r>
    </w:p>
  </w:comment>
  <w:comment w:id="86" w:author="Mikhail" w:date="2013-11-09T16:07:00Z" w:initials="M">
    <w:p w:rsidR="00CE462F" w:rsidRDefault="00CE462F">
      <w:pPr>
        <w:pStyle w:val="Textodecomentrio"/>
      </w:pPr>
      <w:r>
        <w:rPr>
          <w:rStyle w:val="Refdecomentrio"/>
        </w:rPr>
        <w:annotationRef/>
      </w:r>
      <w:r>
        <w:t>O que é isso?</w:t>
      </w:r>
    </w:p>
  </w:comment>
  <w:comment w:id="89" w:author="Mikhail" w:date="2013-11-09T16:07:00Z" w:initials="M">
    <w:p w:rsidR="00CE462F" w:rsidRDefault="00CE462F">
      <w:pPr>
        <w:pStyle w:val="Textodecomentrio"/>
      </w:pPr>
      <w:r>
        <w:rPr>
          <w:rStyle w:val="Refdecomentrio"/>
        </w:rPr>
        <w:annotationRef/>
      </w:r>
      <w:r>
        <w:t>Citação</w:t>
      </w:r>
    </w:p>
  </w:comment>
  <w:comment w:id="90" w:author="Mikhail" w:date="2013-11-09T16:07:00Z" w:initials="M">
    <w:p w:rsidR="00CE462F" w:rsidRDefault="00CE462F">
      <w:pPr>
        <w:pStyle w:val="Textodecomentrio"/>
      </w:pPr>
      <w:r>
        <w:rPr>
          <w:rStyle w:val="Refdecomentrio"/>
        </w:rPr>
        <w:annotationRef/>
      </w:r>
      <w:proofErr w:type="gramStart"/>
      <w:r>
        <w:t>Se tirou</w:t>
      </w:r>
      <w:proofErr w:type="gramEnd"/>
      <w:r>
        <w:t xml:space="preserve"> esse exemplo de algum lugar, precisa citar</w:t>
      </w:r>
    </w:p>
  </w:comment>
  <w:comment w:id="93" w:author="Mikhail" w:date="2013-11-09T16:07:00Z" w:initials="M">
    <w:p w:rsidR="00CE462F" w:rsidRDefault="00CE462F">
      <w:pPr>
        <w:pStyle w:val="Textodecomentrio"/>
      </w:pPr>
      <w:r>
        <w:rPr>
          <w:rStyle w:val="Refdecomentrio"/>
        </w:rPr>
        <w:annotationRef/>
      </w:r>
      <w:r>
        <w:t>Citação</w:t>
      </w:r>
    </w:p>
  </w:comment>
  <w:comment w:id="94" w:author="Mikhail" w:date="2013-11-09T16:07:00Z" w:initials="M">
    <w:p w:rsidR="00CE462F" w:rsidRDefault="00CE462F">
      <w:pPr>
        <w:pStyle w:val="Textodecomentrio"/>
      </w:pPr>
      <w:r>
        <w:rPr>
          <w:rStyle w:val="Refdecomentrio"/>
        </w:rPr>
        <w:annotationRef/>
      </w:r>
      <w:r>
        <w:t>Mesmo para o comentário do exemplo anterior.</w:t>
      </w:r>
    </w:p>
  </w:comment>
  <w:comment w:id="97" w:author="Mikhail" w:date="2013-11-09T16:07:00Z" w:initials="M">
    <w:p w:rsidR="00CE462F" w:rsidRDefault="00CE462F">
      <w:pPr>
        <w:pStyle w:val="Textodecomentrio"/>
      </w:pPr>
      <w:r>
        <w:rPr>
          <w:rStyle w:val="Refdecomentrio"/>
        </w:rPr>
        <w:annotationRef/>
      </w:r>
      <w:proofErr w:type="gramStart"/>
      <w:r>
        <w:t>reescrever</w:t>
      </w:r>
      <w:proofErr w:type="gramEnd"/>
    </w:p>
  </w:comment>
  <w:comment w:id="98" w:author="Mikhail" w:date="2013-11-09T16:07:00Z" w:initials="M">
    <w:p w:rsidR="00CE462F" w:rsidRDefault="00CE462F">
      <w:pPr>
        <w:pStyle w:val="Textodecomentrio"/>
      </w:pPr>
      <w:r>
        <w:rPr>
          <w:rStyle w:val="Refdecomentrio"/>
        </w:rPr>
        <w:annotationRef/>
      </w:r>
      <w:proofErr w:type="gramStart"/>
      <w:r>
        <w:t>???</w:t>
      </w:r>
      <w:proofErr w:type="gramEnd"/>
    </w:p>
  </w:comment>
  <w:comment w:id="109" w:author="Mikhail" w:date="2013-11-09T16:07:00Z" w:initials="M">
    <w:p w:rsidR="000F3CFE" w:rsidRDefault="000F3CFE">
      <w:pPr>
        <w:pStyle w:val="Textodecomentrio"/>
      </w:pPr>
      <w:r>
        <w:rPr>
          <w:rStyle w:val="Refdecomentrio"/>
        </w:rPr>
        <w:annotationRef/>
      </w:r>
      <w:r>
        <w:t>Citação</w:t>
      </w:r>
    </w:p>
  </w:comment>
  <w:comment w:id="110" w:author="Mikhail" w:date="2013-11-09T16:07:00Z" w:initials="M">
    <w:p w:rsidR="000F3CFE" w:rsidRDefault="000F3CFE">
      <w:pPr>
        <w:pStyle w:val="Textodecomentrio"/>
      </w:pPr>
      <w:r>
        <w:rPr>
          <w:rStyle w:val="Refdecomentrio"/>
        </w:rPr>
        <w:annotationRef/>
      </w:r>
      <w:r>
        <w:t>Que sistemas?</w:t>
      </w:r>
    </w:p>
  </w:comment>
  <w:comment w:id="118" w:author="Mikhail" w:date="2013-11-09T16:07:00Z" w:initials="M">
    <w:p w:rsidR="000F3CFE" w:rsidRDefault="000F3CFE">
      <w:pPr>
        <w:pStyle w:val="Textodecomentrio"/>
      </w:pPr>
      <w:r>
        <w:rPr>
          <w:rStyle w:val="Refdecomentrio"/>
        </w:rPr>
        <w:annotationRef/>
      </w:r>
      <w:r>
        <w:t>Qual o objetivo desse trecho? Remove as palavras “quando falamos”</w:t>
      </w:r>
    </w:p>
  </w:comment>
  <w:comment w:id="130" w:author="Mikhail" w:date="2013-11-09T16:07:00Z" w:initials="M">
    <w:p w:rsidR="000F3CFE" w:rsidRDefault="000F3CFE">
      <w:pPr>
        <w:pStyle w:val="Textodecomentrio"/>
      </w:pPr>
      <w:r>
        <w:rPr>
          <w:rStyle w:val="Refdecomentrio"/>
        </w:rPr>
        <w:annotationRef/>
      </w:r>
      <w:r>
        <w:t xml:space="preserve">Explicar o que é o pior caso, dando exemplos. </w:t>
      </w:r>
    </w:p>
  </w:comment>
  <w:comment w:id="133" w:author="Mikhail" w:date="2013-11-09T16:07:00Z" w:initials="M">
    <w:p w:rsidR="000F3CFE" w:rsidRDefault="000F3CFE">
      <w:pPr>
        <w:pStyle w:val="Textodecomentrio"/>
      </w:pPr>
      <w:r>
        <w:rPr>
          <w:rStyle w:val="Refdecomentrio"/>
        </w:rPr>
        <w:annotationRef/>
      </w:r>
      <w:r>
        <w:t>Não precisa falar isso aqui, você ainda não explicou o que são tarefas esporádicas ou periódicas</w:t>
      </w:r>
    </w:p>
  </w:comment>
  <w:comment w:id="142" w:author="Mikhail" w:date="2013-11-09T16:07:00Z" w:initials="M">
    <w:p w:rsidR="005163E1" w:rsidRDefault="005163E1" w:rsidP="005163E1">
      <w:pPr>
        <w:pStyle w:val="Textodecomentrio"/>
        <w:ind w:firstLine="0"/>
      </w:pPr>
      <w:r>
        <w:rPr>
          <w:rStyle w:val="Refdecomentrio"/>
        </w:rPr>
        <w:annotationRef/>
      </w:r>
      <w:r>
        <w:t>Essa frase tá estranha. Sob que condições ela se repetirá nesse formato? Caso outras tarefas forem executadas o diagrama vai continuar o mesmo? Você quis dizer que o tempo de ativação vai se repetir periodicamente ou a execução vai se repetir periodicamente?</w:t>
      </w:r>
    </w:p>
  </w:comment>
  <w:comment w:id="143" w:author="Mikhail" w:date="2013-11-09T16:07:00Z" w:initials="M">
    <w:p w:rsidR="005163E1" w:rsidRDefault="005163E1">
      <w:pPr>
        <w:pStyle w:val="Textodecomentrio"/>
      </w:pPr>
      <w:r>
        <w:rPr>
          <w:rStyle w:val="Refdecomentrio"/>
        </w:rPr>
        <w:annotationRef/>
      </w:r>
      <w:r>
        <w:t xml:space="preserve">O que seria tempo hábil? Porque eles devem ser </w:t>
      </w:r>
      <w:proofErr w:type="gramStart"/>
      <w:r>
        <w:t>executadas com alta prioridade</w:t>
      </w:r>
      <w:proofErr w:type="gramEnd"/>
      <w:r>
        <w:t>? Dê um exemplo da importância de uma tarefa esporádica.</w:t>
      </w:r>
    </w:p>
  </w:comment>
  <w:comment w:id="144" w:author="Mikhail" w:date="2013-11-09T16:07:00Z" w:initials="M">
    <w:p w:rsidR="005163E1" w:rsidRDefault="005163E1">
      <w:pPr>
        <w:pStyle w:val="Textodecomentrio"/>
      </w:pPr>
      <w:r>
        <w:rPr>
          <w:rStyle w:val="Refdecomentrio"/>
        </w:rPr>
        <w:annotationRef/>
      </w:r>
      <w:r>
        <w:t>Mantenha o formato do texto coerente, nas outras imagens, o parágrafo seguinte vem sempre colado à imagem.</w:t>
      </w:r>
    </w:p>
  </w:comment>
  <w:comment w:id="145" w:author="Mikhail" w:date="2013-11-09T16:07:00Z" w:initials="M">
    <w:p w:rsidR="005163E1" w:rsidRDefault="005163E1">
      <w:pPr>
        <w:pStyle w:val="Textodecomentrio"/>
      </w:pPr>
      <w:r>
        <w:rPr>
          <w:rStyle w:val="Refdecomentrio"/>
        </w:rPr>
        <w:annotationRef/>
      </w:r>
      <w:r>
        <w:t>O que acontece com a tarefa nesse ponto? No seu exemplo ela é ignorada.</w:t>
      </w:r>
    </w:p>
  </w:comment>
  <w:comment w:id="148" w:author="Mikhail" w:date="2013-11-09T16:07:00Z" w:initials="M">
    <w:p w:rsidR="005163E1" w:rsidRDefault="005163E1">
      <w:pPr>
        <w:pStyle w:val="Textodecomentrio"/>
      </w:pPr>
      <w:r>
        <w:rPr>
          <w:rStyle w:val="Refdecomentrio"/>
        </w:rPr>
        <w:annotationRef/>
      </w:r>
      <w:proofErr w:type="gramStart"/>
      <w:r>
        <w:t>14 o</w:t>
      </w:r>
      <w:proofErr w:type="gramEnd"/>
      <w:r>
        <w:t xml:space="preserve"> que?</w:t>
      </w:r>
    </w:p>
  </w:comment>
  <w:comment w:id="149" w:author="Mikhail" w:date="2013-11-09T16:07:00Z" w:initials="M">
    <w:p w:rsidR="005163E1" w:rsidRDefault="005163E1">
      <w:pPr>
        <w:pStyle w:val="Textodecomentrio"/>
      </w:pPr>
      <w:r>
        <w:rPr>
          <w:rStyle w:val="Refdecomentrio"/>
        </w:rPr>
        <w:annotationRef/>
      </w:r>
      <w:r>
        <w:t>Reescreve esse exemplo, está estranho.</w:t>
      </w:r>
    </w:p>
  </w:comment>
  <w:comment w:id="151" w:author="Mikhail" w:date="2013-11-09T16:07:00Z" w:initials="M">
    <w:p w:rsidR="005163E1" w:rsidRDefault="005163E1">
      <w:pPr>
        <w:pStyle w:val="Textodecomentrio"/>
      </w:pPr>
      <w:r>
        <w:rPr>
          <w:rStyle w:val="Refdecomentrio"/>
        </w:rPr>
        <w:annotationRef/>
      </w:r>
      <w:r>
        <w:t>Citação</w:t>
      </w:r>
    </w:p>
  </w:comment>
  <w:comment w:id="153" w:author="Mikhail" w:date="2013-11-09T16:07:00Z" w:initials="M">
    <w:p w:rsidR="005163E1" w:rsidRDefault="005163E1">
      <w:pPr>
        <w:pStyle w:val="Textodecomentrio"/>
      </w:pPr>
      <w:r>
        <w:rPr>
          <w:rStyle w:val="Refdecomentrio"/>
        </w:rPr>
        <w:annotationRef/>
      </w:r>
      <w:r>
        <w:t>Ajeitar</w:t>
      </w:r>
    </w:p>
  </w:comment>
  <w:comment w:id="161" w:author="Mikhail" w:date="2013-11-09T16:07:00Z" w:initials="M">
    <w:p w:rsidR="00372A2B" w:rsidRDefault="00372A2B">
      <w:pPr>
        <w:pStyle w:val="Textodecomentrio"/>
      </w:pPr>
      <w:r>
        <w:rPr>
          <w:rStyle w:val="Refdecomentrio"/>
        </w:rPr>
        <w:annotationRef/>
      </w:r>
      <w:r>
        <w:t>O que é tempo de compilação?</w:t>
      </w:r>
    </w:p>
  </w:comment>
  <w:comment w:id="160" w:author="Mikhail" w:date="2013-11-09T16:07:00Z" w:initials="M">
    <w:p w:rsidR="00372A2B" w:rsidRDefault="00372A2B">
      <w:pPr>
        <w:pStyle w:val="Textodecomentrio"/>
      </w:pPr>
      <w:r>
        <w:rPr>
          <w:rStyle w:val="Refdecomentrio"/>
        </w:rPr>
        <w:annotationRef/>
      </w:r>
      <w:r>
        <w:t>Não inicia com citação</w:t>
      </w:r>
    </w:p>
  </w:comment>
  <w:comment w:id="167" w:author="Mikhail" w:date="2013-11-09T16:07:00Z" w:initials="M">
    <w:p w:rsidR="00372A2B" w:rsidRDefault="00372A2B">
      <w:pPr>
        <w:pStyle w:val="Textodecomentrio"/>
      </w:pPr>
      <w:r>
        <w:rPr>
          <w:rStyle w:val="Refdecomentrio"/>
        </w:rPr>
        <w:annotationRef/>
      </w:r>
      <w:r w:rsidR="00A877F5">
        <w:t xml:space="preserve">Porque </w:t>
      </w:r>
      <w:r>
        <w:t>essa citação?</w:t>
      </w:r>
    </w:p>
  </w:comment>
  <w:comment w:id="173" w:author="Mikhail" w:date="2013-11-09T16:07:00Z" w:initials="M">
    <w:p w:rsidR="00A877F5" w:rsidRDefault="00A877F5">
      <w:pPr>
        <w:pStyle w:val="Textodecomentrio"/>
      </w:pPr>
      <w:r>
        <w:rPr>
          <w:rStyle w:val="Refdecomentrio"/>
        </w:rPr>
        <w:annotationRef/>
      </w:r>
      <w:r>
        <w:t xml:space="preserve">Esta frase está muito genérica. Porque eles existem? São melhores, piores? Quais as vantagens e </w:t>
      </w:r>
      <w:proofErr w:type="spellStart"/>
      <w:r>
        <w:t>desvantages</w:t>
      </w:r>
      <w:proofErr w:type="spellEnd"/>
      <w:r>
        <w:t xml:space="preserve"> de utilizar essa abordagem?</w:t>
      </w:r>
    </w:p>
  </w:comment>
  <w:comment w:id="180" w:author="Mikhail" w:date="2013-11-09T16:07:00Z" w:initials="M">
    <w:p w:rsidR="00A877F5" w:rsidRDefault="00A877F5">
      <w:pPr>
        <w:pStyle w:val="Textodecomentrio"/>
      </w:pPr>
      <w:r>
        <w:rPr>
          <w:rStyle w:val="Refdecomentrio"/>
        </w:rPr>
        <w:annotationRef/>
      </w:r>
      <w:proofErr w:type="gramStart"/>
      <w:r>
        <w:t>6</w:t>
      </w:r>
      <w:proofErr w:type="gramEnd"/>
      <w:r>
        <w:t xml:space="preserve"> o que?</w:t>
      </w:r>
    </w:p>
  </w:comment>
  <w:comment w:id="194" w:author="Mikhail" w:date="2013-11-09T16:07:00Z" w:initials="M">
    <w:p w:rsidR="00A877F5" w:rsidRDefault="00A877F5">
      <w:pPr>
        <w:pStyle w:val="Textodecomentrio"/>
      </w:pPr>
      <w:r>
        <w:rPr>
          <w:rStyle w:val="Refdecomentrio"/>
        </w:rPr>
        <w:annotationRef/>
      </w:r>
      <w:proofErr w:type="gramStart"/>
      <w:r>
        <w:t>reescrever</w:t>
      </w:r>
      <w:proofErr w:type="gramEnd"/>
    </w:p>
  </w:comment>
  <w:comment w:id="195" w:author="Mikhail" w:date="2013-11-09T16:07:00Z" w:initials="M">
    <w:p w:rsidR="00A877F5" w:rsidRDefault="00A877F5">
      <w:pPr>
        <w:pStyle w:val="Textodecomentrio"/>
      </w:pPr>
      <w:r>
        <w:rPr>
          <w:rStyle w:val="Refdecomentrio"/>
        </w:rPr>
        <w:annotationRef/>
      </w:r>
      <w:r>
        <w:t>Como mostrado na figura 5...</w:t>
      </w:r>
    </w:p>
  </w:comment>
  <w:comment w:id="196" w:author="Mikhail" w:date="2013-11-09T16:07:00Z" w:initials="M">
    <w:p w:rsidR="00A877F5" w:rsidRDefault="00A877F5">
      <w:pPr>
        <w:pStyle w:val="Textodecomentrio"/>
      </w:pPr>
      <w:r>
        <w:rPr>
          <w:rStyle w:val="Refdecomentrio"/>
        </w:rPr>
        <w:annotationRef/>
      </w:r>
      <w:r>
        <w:t xml:space="preserve">Não precisa comparar como o anterior, você já falou que ele é diferente. </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727E6" w:rsidRDefault="005727E6" w:rsidP="007743CA">
      <w:pPr>
        <w:spacing w:line="240" w:lineRule="auto"/>
      </w:pPr>
      <w:r>
        <w:separator/>
      </w:r>
    </w:p>
  </w:endnote>
  <w:endnote w:type="continuationSeparator" w:id="0">
    <w:p w:rsidR="005727E6" w:rsidRDefault="005727E6" w:rsidP="007743C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Times New Roman'">
    <w:altName w:val="Times New Roman"/>
    <w:panose1 w:val="00000000000000000000"/>
    <w:charset w:val="00"/>
    <w:family w:val="auto"/>
    <w:notTrueType/>
    <w:pitch w:val="default"/>
    <w:sig w:usb0="00000003" w:usb1="00000000" w:usb2="00000000" w:usb3="00000000" w:csb0="00000001"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Liberation Serif">
    <w:altName w:val="Times New Roman"/>
    <w:charset w:val="00"/>
    <w:family w:val="roman"/>
    <w:pitch w:val="variable"/>
    <w:sig w:usb0="E0000AFF" w:usb1="500078FF" w:usb2="00000021" w:usb3="00000000" w:csb0="000001BF" w:csb1="00000000"/>
  </w:font>
  <w:font w:name="DejaVu Sans">
    <w:altName w:val="Times New Roman"/>
    <w:charset w:val="00"/>
    <w:family w:val="swiss"/>
    <w:pitch w:val="variable"/>
    <w:sig w:usb0="E7002EFF" w:usb1="5200F5FF" w:usb2="0A242021"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C4A25" w:rsidRDefault="003C4A25">
    <w:pPr>
      <w:pStyle w:val="Rodap"/>
      <w:jc w:val="right"/>
    </w:pPr>
  </w:p>
  <w:p w:rsidR="003C4A25" w:rsidRDefault="003C4A25">
    <w:pPr>
      <w:pStyle w:val="Rodap"/>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C4A25" w:rsidRDefault="003C4A25">
    <w:pPr>
      <w:pStyle w:val="Rodap"/>
      <w:jc w:val="right"/>
    </w:pPr>
  </w:p>
  <w:p w:rsidR="003C4A25" w:rsidRDefault="003C4A25">
    <w:pPr>
      <w:pStyle w:val="Rodap"/>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727E6" w:rsidRDefault="005727E6" w:rsidP="007743CA">
      <w:pPr>
        <w:spacing w:line="240" w:lineRule="auto"/>
      </w:pPr>
      <w:r>
        <w:separator/>
      </w:r>
    </w:p>
  </w:footnote>
  <w:footnote w:type="continuationSeparator" w:id="0">
    <w:p w:rsidR="005727E6" w:rsidRDefault="005727E6" w:rsidP="007743CA">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3798558"/>
      <w:docPartObj>
        <w:docPartGallery w:val="Page Numbers (Top of Page)"/>
        <w:docPartUnique/>
      </w:docPartObj>
    </w:sdtPr>
    <w:sdtContent>
      <w:p w:rsidR="003C4A25" w:rsidRDefault="003C4A25">
        <w:pPr>
          <w:pStyle w:val="Cabealho"/>
          <w:jc w:val="right"/>
        </w:pPr>
      </w:p>
    </w:sdtContent>
  </w:sdt>
  <w:p w:rsidR="003C4A25" w:rsidRDefault="003C4A25">
    <w:pPr>
      <w:pStyle w:val="Cabealh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3798562"/>
      <w:docPartObj>
        <w:docPartGallery w:val="Page Numbers (Top of Page)"/>
        <w:docPartUnique/>
      </w:docPartObj>
    </w:sdtPr>
    <w:sdtContent>
      <w:p w:rsidR="003C4A25" w:rsidRDefault="003C4A25">
        <w:pPr>
          <w:pStyle w:val="Cabealho"/>
          <w:jc w:val="right"/>
        </w:pPr>
        <w:r>
          <w:fldChar w:fldCharType="begin"/>
        </w:r>
        <w:r>
          <w:instrText xml:space="preserve"> PAGE   \* MERGEFORMAT </w:instrText>
        </w:r>
        <w:r>
          <w:fldChar w:fldCharType="separate"/>
        </w:r>
        <w:r w:rsidR="00A877F5">
          <w:rPr>
            <w:noProof/>
          </w:rPr>
          <w:t>23</w:t>
        </w:r>
        <w:r>
          <w:rPr>
            <w:noProof/>
          </w:rPr>
          <w:fldChar w:fldCharType="end"/>
        </w:r>
      </w:p>
    </w:sdtContent>
  </w:sdt>
  <w:p w:rsidR="003C4A25" w:rsidRDefault="003C4A25">
    <w:pPr>
      <w:pStyle w:val="Cabealh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8760EC"/>
    <w:multiLevelType w:val="hybridMultilevel"/>
    <w:tmpl w:val="343C285A"/>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
    <w:nsid w:val="05165521"/>
    <w:multiLevelType w:val="hybridMultilevel"/>
    <w:tmpl w:val="1AC20C68"/>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2">
    <w:nsid w:val="05E6080A"/>
    <w:multiLevelType w:val="hybridMultilevel"/>
    <w:tmpl w:val="230A883A"/>
    <w:lvl w:ilvl="0" w:tplc="0416000F">
      <w:start w:val="1"/>
      <w:numFmt w:val="decimal"/>
      <w:lvlText w:val="%1."/>
      <w:lvlJc w:val="left"/>
      <w:pPr>
        <w:ind w:left="720" w:hanging="360"/>
      </w:pPr>
    </w:lvl>
    <w:lvl w:ilvl="1" w:tplc="99E0D1D4">
      <w:start w:val="1"/>
      <w:numFmt w:val="lowerLetter"/>
      <w:lvlText w:val="%2."/>
      <w:lvlJc w:val="left"/>
      <w:pPr>
        <w:ind w:left="1440" w:hanging="360"/>
      </w:pPr>
      <w:rPr>
        <w:u w:val="none"/>
      </w:r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nsid w:val="0DC146F5"/>
    <w:multiLevelType w:val="hybridMultilevel"/>
    <w:tmpl w:val="C7E2E4DC"/>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4">
    <w:nsid w:val="1F054A16"/>
    <w:multiLevelType w:val="hybridMultilevel"/>
    <w:tmpl w:val="65DC29A6"/>
    <w:lvl w:ilvl="0" w:tplc="04160001">
      <w:start w:val="1"/>
      <w:numFmt w:val="bullet"/>
      <w:lvlText w:val=""/>
      <w:lvlJc w:val="left"/>
      <w:pPr>
        <w:ind w:left="1069" w:hanging="360"/>
      </w:pPr>
      <w:rPr>
        <w:rFonts w:ascii="Symbol" w:hAnsi="Symbol" w:hint="default"/>
      </w:rPr>
    </w:lvl>
    <w:lvl w:ilvl="1" w:tplc="04160003" w:tentative="1">
      <w:start w:val="1"/>
      <w:numFmt w:val="bullet"/>
      <w:lvlText w:val="o"/>
      <w:lvlJc w:val="left"/>
      <w:pPr>
        <w:ind w:left="1789" w:hanging="360"/>
      </w:pPr>
      <w:rPr>
        <w:rFonts w:ascii="Courier New" w:hAnsi="Courier New" w:cs="Courier New" w:hint="default"/>
      </w:rPr>
    </w:lvl>
    <w:lvl w:ilvl="2" w:tplc="04160005" w:tentative="1">
      <w:start w:val="1"/>
      <w:numFmt w:val="bullet"/>
      <w:lvlText w:val=""/>
      <w:lvlJc w:val="left"/>
      <w:pPr>
        <w:ind w:left="2509" w:hanging="360"/>
      </w:pPr>
      <w:rPr>
        <w:rFonts w:ascii="Wingdings" w:hAnsi="Wingdings" w:hint="default"/>
      </w:rPr>
    </w:lvl>
    <w:lvl w:ilvl="3" w:tplc="04160001" w:tentative="1">
      <w:start w:val="1"/>
      <w:numFmt w:val="bullet"/>
      <w:lvlText w:val=""/>
      <w:lvlJc w:val="left"/>
      <w:pPr>
        <w:ind w:left="3229" w:hanging="360"/>
      </w:pPr>
      <w:rPr>
        <w:rFonts w:ascii="Symbol" w:hAnsi="Symbol" w:hint="default"/>
      </w:rPr>
    </w:lvl>
    <w:lvl w:ilvl="4" w:tplc="04160003" w:tentative="1">
      <w:start w:val="1"/>
      <w:numFmt w:val="bullet"/>
      <w:lvlText w:val="o"/>
      <w:lvlJc w:val="left"/>
      <w:pPr>
        <w:ind w:left="3949" w:hanging="360"/>
      </w:pPr>
      <w:rPr>
        <w:rFonts w:ascii="Courier New" w:hAnsi="Courier New" w:cs="Courier New" w:hint="default"/>
      </w:rPr>
    </w:lvl>
    <w:lvl w:ilvl="5" w:tplc="04160005" w:tentative="1">
      <w:start w:val="1"/>
      <w:numFmt w:val="bullet"/>
      <w:lvlText w:val=""/>
      <w:lvlJc w:val="left"/>
      <w:pPr>
        <w:ind w:left="4669" w:hanging="360"/>
      </w:pPr>
      <w:rPr>
        <w:rFonts w:ascii="Wingdings" w:hAnsi="Wingdings" w:hint="default"/>
      </w:rPr>
    </w:lvl>
    <w:lvl w:ilvl="6" w:tplc="04160001" w:tentative="1">
      <w:start w:val="1"/>
      <w:numFmt w:val="bullet"/>
      <w:lvlText w:val=""/>
      <w:lvlJc w:val="left"/>
      <w:pPr>
        <w:ind w:left="5389" w:hanging="360"/>
      </w:pPr>
      <w:rPr>
        <w:rFonts w:ascii="Symbol" w:hAnsi="Symbol" w:hint="default"/>
      </w:rPr>
    </w:lvl>
    <w:lvl w:ilvl="7" w:tplc="04160003" w:tentative="1">
      <w:start w:val="1"/>
      <w:numFmt w:val="bullet"/>
      <w:lvlText w:val="o"/>
      <w:lvlJc w:val="left"/>
      <w:pPr>
        <w:ind w:left="6109" w:hanging="360"/>
      </w:pPr>
      <w:rPr>
        <w:rFonts w:ascii="Courier New" w:hAnsi="Courier New" w:cs="Courier New" w:hint="default"/>
      </w:rPr>
    </w:lvl>
    <w:lvl w:ilvl="8" w:tplc="04160005" w:tentative="1">
      <w:start w:val="1"/>
      <w:numFmt w:val="bullet"/>
      <w:lvlText w:val=""/>
      <w:lvlJc w:val="left"/>
      <w:pPr>
        <w:ind w:left="6829" w:hanging="360"/>
      </w:pPr>
      <w:rPr>
        <w:rFonts w:ascii="Wingdings" w:hAnsi="Wingdings" w:hint="default"/>
      </w:rPr>
    </w:lvl>
  </w:abstractNum>
  <w:abstractNum w:abstractNumId="5">
    <w:nsid w:val="23802022"/>
    <w:multiLevelType w:val="multilevel"/>
    <w:tmpl w:val="F912E134"/>
    <w:styleLink w:val="WW8Num4"/>
    <w:lvl w:ilvl="0">
      <w:numFmt w:val="bullet"/>
      <w:lvlText w:val=""/>
      <w:lvlJc w:val="left"/>
      <w:rPr>
        <w:rFonts w:ascii="Symbol" w:hAnsi="Symbol" w:cs="OpenSymbol, 'Times New Roman'"/>
      </w:rPr>
    </w:lvl>
    <w:lvl w:ilvl="1">
      <w:numFmt w:val="bullet"/>
      <w:lvlText w:val="◦"/>
      <w:lvlJc w:val="left"/>
      <w:rPr>
        <w:rFonts w:ascii="OpenSymbol, 'Times New Roman'" w:hAnsi="OpenSymbol, 'Times New Roman'" w:cs="OpenSymbol, 'Times New Roman'"/>
      </w:rPr>
    </w:lvl>
    <w:lvl w:ilvl="2">
      <w:numFmt w:val="bullet"/>
      <w:lvlText w:val="▪"/>
      <w:lvlJc w:val="left"/>
      <w:rPr>
        <w:rFonts w:ascii="OpenSymbol, 'Times New Roman'" w:hAnsi="OpenSymbol, 'Times New Roman'" w:cs="OpenSymbol, 'Times New Roman'"/>
      </w:rPr>
    </w:lvl>
    <w:lvl w:ilvl="3">
      <w:numFmt w:val="bullet"/>
      <w:lvlText w:val=""/>
      <w:lvlJc w:val="left"/>
      <w:rPr>
        <w:rFonts w:ascii="Symbol" w:hAnsi="Symbol" w:cs="OpenSymbol, 'Times New Roman'"/>
      </w:rPr>
    </w:lvl>
    <w:lvl w:ilvl="4">
      <w:numFmt w:val="bullet"/>
      <w:lvlText w:val="◦"/>
      <w:lvlJc w:val="left"/>
      <w:rPr>
        <w:rFonts w:ascii="OpenSymbol, 'Times New Roman'" w:hAnsi="OpenSymbol, 'Times New Roman'" w:cs="OpenSymbol, 'Times New Roman'"/>
      </w:rPr>
    </w:lvl>
    <w:lvl w:ilvl="5">
      <w:numFmt w:val="bullet"/>
      <w:lvlText w:val="▪"/>
      <w:lvlJc w:val="left"/>
      <w:rPr>
        <w:rFonts w:ascii="OpenSymbol, 'Times New Roman'" w:hAnsi="OpenSymbol, 'Times New Roman'" w:cs="OpenSymbol, 'Times New Roman'"/>
      </w:rPr>
    </w:lvl>
    <w:lvl w:ilvl="6">
      <w:numFmt w:val="bullet"/>
      <w:lvlText w:val=""/>
      <w:lvlJc w:val="left"/>
      <w:rPr>
        <w:rFonts w:ascii="Symbol" w:hAnsi="Symbol" w:cs="OpenSymbol, 'Times New Roman'"/>
      </w:rPr>
    </w:lvl>
    <w:lvl w:ilvl="7">
      <w:numFmt w:val="bullet"/>
      <w:lvlText w:val="◦"/>
      <w:lvlJc w:val="left"/>
      <w:rPr>
        <w:rFonts w:ascii="OpenSymbol, 'Times New Roman'" w:hAnsi="OpenSymbol, 'Times New Roman'" w:cs="OpenSymbol, 'Times New Roman'"/>
      </w:rPr>
    </w:lvl>
    <w:lvl w:ilvl="8">
      <w:numFmt w:val="bullet"/>
      <w:lvlText w:val="▪"/>
      <w:lvlJc w:val="left"/>
      <w:rPr>
        <w:rFonts w:ascii="OpenSymbol, 'Times New Roman'" w:hAnsi="OpenSymbol, 'Times New Roman'" w:cs="OpenSymbol, 'Times New Roman'"/>
      </w:rPr>
    </w:lvl>
  </w:abstractNum>
  <w:abstractNum w:abstractNumId="6">
    <w:nsid w:val="2AD576D0"/>
    <w:multiLevelType w:val="hybridMultilevel"/>
    <w:tmpl w:val="99C0F71C"/>
    <w:lvl w:ilvl="0" w:tplc="04160001">
      <w:start w:val="1"/>
      <w:numFmt w:val="bullet"/>
      <w:lvlText w:val=""/>
      <w:lvlJc w:val="left"/>
      <w:pPr>
        <w:ind w:left="1068" w:hanging="360"/>
      </w:pPr>
      <w:rPr>
        <w:rFonts w:ascii="Symbol" w:hAnsi="Symbol"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7">
    <w:nsid w:val="31361235"/>
    <w:multiLevelType w:val="hybridMultilevel"/>
    <w:tmpl w:val="3B6AAA96"/>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8">
    <w:nsid w:val="356C37E9"/>
    <w:multiLevelType w:val="hybridMultilevel"/>
    <w:tmpl w:val="436AB15C"/>
    <w:lvl w:ilvl="0" w:tplc="0416000F">
      <w:start w:val="1"/>
      <w:numFmt w:val="decimal"/>
      <w:lvlText w:val="%1."/>
      <w:lvlJc w:val="left"/>
      <w:pPr>
        <w:ind w:left="1429" w:hanging="360"/>
      </w:p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9">
    <w:nsid w:val="3A0C0D6A"/>
    <w:multiLevelType w:val="hybridMultilevel"/>
    <w:tmpl w:val="230A883A"/>
    <w:lvl w:ilvl="0" w:tplc="0416000F">
      <w:start w:val="1"/>
      <w:numFmt w:val="decimal"/>
      <w:lvlText w:val="%1."/>
      <w:lvlJc w:val="left"/>
      <w:pPr>
        <w:ind w:left="720" w:hanging="360"/>
      </w:pPr>
    </w:lvl>
    <w:lvl w:ilvl="1" w:tplc="99E0D1D4">
      <w:start w:val="1"/>
      <w:numFmt w:val="lowerLetter"/>
      <w:lvlText w:val="%2."/>
      <w:lvlJc w:val="left"/>
      <w:pPr>
        <w:ind w:left="1440" w:hanging="360"/>
      </w:pPr>
      <w:rPr>
        <w:u w:val="none"/>
      </w:r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
    <w:nsid w:val="40F52935"/>
    <w:multiLevelType w:val="hybridMultilevel"/>
    <w:tmpl w:val="9F448338"/>
    <w:lvl w:ilvl="0" w:tplc="DABE2584">
      <w:start w:val="1"/>
      <w:numFmt w:val="decimal"/>
      <w:lvlText w:val="%1."/>
      <w:lvlJc w:val="left"/>
      <w:pPr>
        <w:ind w:left="1069" w:hanging="360"/>
      </w:pPr>
      <w:rPr>
        <w:rFonts w:hint="default"/>
      </w:rPr>
    </w:lvl>
    <w:lvl w:ilvl="1" w:tplc="04160019" w:tentative="1">
      <w:start w:val="1"/>
      <w:numFmt w:val="lowerLetter"/>
      <w:lvlText w:val="%2."/>
      <w:lvlJc w:val="left"/>
      <w:pPr>
        <w:ind w:left="1789" w:hanging="360"/>
      </w:pPr>
    </w:lvl>
    <w:lvl w:ilvl="2" w:tplc="0416001B" w:tentative="1">
      <w:start w:val="1"/>
      <w:numFmt w:val="lowerRoman"/>
      <w:lvlText w:val="%3."/>
      <w:lvlJc w:val="right"/>
      <w:pPr>
        <w:ind w:left="2509" w:hanging="180"/>
      </w:pPr>
    </w:lvl>
    <w:lvl w:ilvl="3" w:tplc="0416000F" w:tentative="1">
      <w:start w:val="1"/>
      <w:numFmt w:val="decimal"/>
      <w:lvlText w:val="%4."/>
      <w:lvlJc w:val="left"/>
      <w:pPr>
        <w:ind w:left="3229" w:hanging="360"/>
      </w:pPr>
    </w:lvl>
    <w:lvl w:ilvl="4" w:tplc="04160019" w:tentative="1">
      <w:start w:val="1"/>
      <w:numFmt w:val="lowerLetter"/>
      <w:lvlText w:val="%5."/>
      <w:lvlJc w:val="left"/>
      <w:pPr>
        <w:ind w:left="3949" w:hanging="360"/>
      </w:pPr>
    </w:lvl>
    <w:lvl w:ilvl="5" w:tplc="0416001B" w:tentative="1">
      <w:start w:val="1"/>
      <w:numFmt w:val="lowerRoman"/>
      <w:lvlText w:val="%6."/>
      <w:lvlJc w:val="right"/>
      <w:pPr>
        <w:ind w:left="4669" w:hanging="180"/>
      </w:pPr>
    </w:lvl>
    <w:lvl w:ilvl="6" w:tplc="0416000F" w:tentative="1">
      <w:start w:val="1"/>
      <w:numFmt w:val="decimal"/>
      <w:lvlText w:val="%7."/>
      <w:lvlJc w:val="left"/>
      <w:pPr>
        <w:ind w:left="5389" w:hanging="360"/>
      </w:pPr>
    </w:lvl>
    <w:lvl w:ilvl="7" w:tplc="04160019" w:tentative="1">
      <w:start w:val="1"/>
      <w:numFmt w:val="lowerLetter"/>
      <w:lvlText w:val="%8."/>
      <w:lvlJc w:val="left"/>
      <w:pPr>
        <w:ind w:left="6109" w:hanging="360"/>
      </w:pPr>
    </w:lvl>
    <w:lvl w:ilvl="8" w:tplc="0416001B" w:tentative="1">
      <w:start w:val="1"/>
      <w:numFmt w:val="lowerRoman"/>
      <w:lvlText w:val="%9."/>
      <w:lvlJc w:val="right"/>
      <w:pPr>
        <w:ind w:left="6829" w:hanging="180"/>
      </w:pPr>
    </w:lvl>
  </w:abstractNum>
  <w:abstractNum w:abstractNumId="11">
    <w:nsid w:val="499B01C8"/>
    <w:multiLevelType w:val="hybridMultilevel"/>
    <w:tmpl w:val="0A20BCD4"/>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2">
    <w:nsid w:val="4AE90AF7"/>
    <w:multiLevelType w:val="hybridMultilevel"/>
    <w:tmpl w:val="B51ED164"/>
    <w:lvl w:ilvl="0" w:tplc="0416000F">
      <w:start w:val="1"/>
      <w:numFmt w:val="decimal"/>
      <w:lvlText w:val="%1."/>
      <w:lvlJc w:val="left"/>
      <w:pPr>
        <w:ind w:left="1429" w:hanging="360"/>
      </w:p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13">
    <w:nsid w:val="4BB6535D"/>
    <w:multiLevelType w:val="hybridMultilevel"/>
    <w:tmpl w:val="DCFC57E4"/>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4">
    <w:nsid w:val="4D9171BE"/>
    <w:multiLevelType w:val="hybridMultilevel"/>
    <w:tmpl w:val="230A883A"/>
    <w:lvl w:ilvl="0" w:tplc="0416000F">
      <w:start w:val="1"/>
      <w:numFmt w:val="decimal"/>
      <w:lvlText w:val="%1."/>
      <w:lvlJc w:val="left"/>
      <w:pPr>
        <w:ind w:left="720" w:hanging="360"/>
      </w:pPr>
    </w:lvl>
    <w:lvl w:ilvl="1" w:tplc="99E0D1D4">
      <w:start w:val="1"/>
      <w:numFmt w:val="lowerLetter"/>
      <w:lvlText w:val="%2."/>
      <w:lvlJc w:val="left"/>
      <w:pPr>
        <w:ind w:left="1440" w:hanging="360"/>
      </w:pPr>
      <w:rPr>
        <w:u w:val="none"/>
      </w:r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5">
    <w:nsid w:val="4D9470BF"/>
    <w:multiLevelType w:val="hybridMultilevel"/>
    <w:tmpl w:val="A1E67F82"/>
    <w:lvl w:ilvl="0" w:tplc="200A80F4">
      <w:start w:val="1"/>
      <w:numFmt w:val="decimal"/>
      <w:lvlText w:val="%1."/>
      <w:lvlJc w:val="left"/>
      <w:pPr>
        <w:ind w:left="1069" w:hanging="360"/>
      </w:pPr>
      <w:rPr>
        <w:rFonts w:hint="default"/>
      </w:rPr>
    </w:lvl>
    <w:lvl w:ilvl="1" w:tplc="04160019" w:tentative="1">
      <w:start w:val="1"/>
      <w:numFmt w:val="lowerLetter"/>
      <w:lvlText w:val="%2."/>
      <w:lvlJc w:val="left"/>
      <w:pPr>
        <w:ind w:left="1789" w:hanging="360"/>
      </w:pPr>
    </w:lvl>
    <w:lvl w:ilvl="2" w:tplc="0416001B" w:tentative="1">
      <w:start w:val="1"/>
      <w:numFmt w:val="lowerRoman"/>
      <w:lvlText w:val="%3."/>
      <w:lvlJc w:val="right"/>
      <w:pPr>
        <w:ind w:left="2509" w:hanging="180"/>
      </w:pPr>
    </w:lvl>
    <w:lvl w:ilvl="3" w:tplc="0416000F" w:tentative="1">
      <w:start w:val="1"/>
      <w:numFmt w:val="decimal"/>
      <w:lvlText w:val="%4."/>
      <w:lvlJc w:val="left"/>
      <w:pPr>
        <w:ind w:left="3229" w:hanging="360"/>
      </w:pPr>
    </w:lvl>
    <w:lvl w:ilvl="4" w:tplc="04160019" w:tentative="1">
      <w:start w:val="1"/>
      <w:numFmt w:val="lowerLetter"/>
      <w:lvlText w:val="%5."/>
      <w:lvlJc w:val="left"/>
      <w:pPr>
        <w:ind w:left="3949" w:hanging="360"/>
      </w:pPr>
    </w:lvl>
    <w:lvl w:ilvl="5" w:tplc="0416001B" w:tentative="1">
      <w:start w:val="1"/>
      <w:numFmt w:val="lowerRoman"/>
      <w:lvlText w:val="%6."/>
      <w:lvlJc w:val="right"/>
      <w:pPr>
        <w:ind w:left="4669" w:hanging="180"/>
      </w:pPr>
    </w:lvl>
    <w:lvl w:ilvl="6" w:tplc="0416000F" w:tentative="1">
      <w:start w:val="1"/>
      <w:numFmt w:val="decimal"/>
      <w:lvlText w:val="%7."/>
      <w:lvlJc w:val="left"/>
      <w:pPr>
        <w:ind w:left="5389" w:hanging="360"/>
      </w:pPr>
    </w:lvl>
    <w:lvl w:ilvl="7" w:tplc="04160019" w:tentative="1">
      <w:start w:val="1"/>
      <w:numFmt w:val="lowerLetter"/>
      <w:lvlText w:val="%8."/>
      <w:lvlJc w:val="left"/>
      <w:pPr>
        <w:ind w:left="6109" w:hanging="360"/>
      </w:pPr>
    </w:lvl>
    <w:lvl w:ilvl="8" w:tplc="0416001B" w:tentative="1">
      <w:start w:val="1"/>
      <w:numFmt w:val="lowerRoman"/>
      <w:lvlText w:val="%9."/>
      <w:lvlJc w:val="right"/>
      <w:pPr>
        <w:ind w:left="6829" w:hanging="180"/>
      </w:pPr>
    </w:lvl>
  </w:abstractNum>
  <w:abstractNum w:abstractNumId="16">
    <w:nsid w:val="4EE14108"/>
    <w:multiLevelType w:val="hybridMultilevel"/>
    <w:tmpl w:val="230A883A"/>
    <w:lvl w:ilvl="0" w:tplc="0416000F">
      <w:start w:val="1"/>
      <w:numFmt w:val="decimal"/>
      <w:lvlText w:val="%1."/>
      <w:lvlJc w:val="left"/>
      <w:pPr>
        <w:ind w:left="720" w:hanging="360"/>
      </w:pPr>
    </w:lvl>
    <w:lvl w:ilvl="1" w:tplc="99E0D1D4">
      <w:start w:val="1"/>
      <w:numFmt w:val="lowerLetter"/>
      <w:lvlText w:val="%2."/>
      <w:lvlJc w:val="left"/>
      <w:pPr>
        <w:ind w:left="1440" w:hanging="360"/>
      </w:pPr>
      <w:rPr>
        <w:u w:val="none"/>
      </w:r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
    <w:nsid w:val="4F677643"/>
    <w:multiLevelType w:val="multilevel"/>
    <w:tmpl w:val="07546592"/>
    <w:lvl w:ilvl="0">
      <w:start w:val="1"/>
      <w:numFmt w:val="decimal"/>
      <w:lvlText w:val="%1."/>
      <w:lvlJc w:val="left"/>
      <w:pPr>
        <w:ind w:left="3195" w:hanging="360"/>
      </w:pPr>
    </w:lvl>
    <w:lvl w:ilvl="1">
      <w:start w:val="2"/>
      <w:numFmt w:val="decimal"/>
      <w:isLgl/>
      <w:lvlText w:val="%1.%2"/>
      <w:lvlJc w:val="left"/>
      <w:pPr>
        <w:ind w:left="3375" w:hanging="540"/>
      </w:pPr>
      <w:rPr>
        <w:rFonts w:hint="default"/>
      </w:rPr>
    </w:lvl>
    <w:lvl w:ilvl="2">
      <w:start w:val="5"/>
      <w:numFmt w:val="decimal"/>
      <w:isLgl/>
      <w:lvlText w:val="%1.%2.%3"/>
      <w:lvlJc w:val="left"/>
      <w:pPr>
        <w:ind w:left="3555" w:hanging="720"/>
      </w:pPr>
      <w:rPr>
        <w:rFonts w:hint="default"/>
      </w:rPr>
    </w:lvl>
    <w:lvl w:ilvl="3">
      <w:start w:val="1"/>
      <w:numFmt w:val="decimal"/>
      <w:isLgl/>
      <w:lvlText w:val="%1.%2.%3.%4"/>
      <w:lvlJc w:val="left"/>
      <w:pPr>
        <w:ind w:left="3555" w:hanging="720"/>
      </w:pPr>
      <w:rPr>
        <w:rFonts w:hint="default"/>
      </w:rPr>
    </w:lvl>
    <w:lvl w:ilvl="4">
      <w:start w:val="1"/>
      <w:numFmt w:val="decimal"/>
      <w:isLgl/>
      <w:lvlText w:val="%1.%2.%3.%4.%5"/>
      <w:lvlJc w:val="left"/>
      <w:pPr>
        <w:ind w:left="3915" w:hanging="1080"/>
      </w:pPr>
      <w:rPr>
        <w:rFonts w:hint="default"/>
      </w:rPr>
    </w:lvl>
    <w:lvl w:ilvl="5">
      <w:start w:val="1"/>
      <w:numFmt w:val="decimal"/>
      <w:isLgl/>
      <w:lvlText w:val="%1.%2.%3.%4.%5.%6"/>
      <w:lvlJc w:val="left"/>
      <w:pPr>
        <w:ind w:left="3915" w:hanging="1080"/>
      </w:pPr>
      <w:rPr>
        <w:rFonts w:hint="default"/>
      </w:rPr>
    </w:lvl>
    <w:lvl w:ilvl="6">
      <w:start w:val="1"/>
      <w:numFmt w:val="decimal"/>
      <w:isLgl/>
      <w:lvlText w:val="%1.%2.%3.%4.%5.%6.%7"/>
      <w:lvlJc w:val="left"/>
      <w:pPr>
        <w:ind w:left="4275" w:hanging="1440"/>
      </w:pPr>
      <w:rPr>
        <w:rFonts w:hint="default"/>
      </w:rPr>
    </w:lvl>
    <w:lvl w:ilvl="7">
      <w:start w:val="1"/>
      <w:numFmt w:val="decimal"/>
      <w:isLgl/>
      <w:lvlText w:val="%1.%2.%3.%4.%5.%6.%7.%8"/>
      <w:lvlJc w:val="left"/>
      <w:pPr>
        <w:ind w:left="4275" w:hanging="1440"/>
      </w:pPr>
      <w:rPr>
        <w:rFonts w:hint="default"/>
      </w:rPr>
    </w:lvl>
    <w:lvl w:ilvl="8">
      <w:start w:val="1"/>
      <w:numFmt w:val="decimal"/>
      <w:isLgl/>
      <w:lvlText w:val="%1.%2.%3.%4.%5.%6.%7.%8.%9"/>
      <w:lvlJc w:val="left"/>
      <w:pPr>
        <w:ind w:left="4635" w:hanging="1800"/>
      </w:pPr>
      <w:rPr>
        <w:rFonts w:hint="default"/>
      </w:rPr>
    </w:lvl>
  </w:abstractNum>
  <w:abstractNum w:abstractNumId="18">
    <w:nsid w:val="57CE52D3"/>
    <w:multiLevelType w:val="hybridMultilevel"/>
    <w:tmpl w:val="690200DA"/>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9">
    <w:nsid w:val="59BD6E2D"/>
    <w:multiLevelType w:val="multilevel"/>
    <w:tmpl w:val="0F06BA7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nsid w:val="5D8E4AAB"/>
    <w:multiLevelType w:val="hybridMultilevel"/>
    <w:tmpl w:val="230A883A"/>
    <w:lvl w:ilvl="0" w:tplc="0416000F">
      <w:start w:val="1"/>
      <w:numFmt w:val="decimal"/>
      <w:lvlText w:val="%1."/>
      <w:lvlJc w:val="left"/>
      <w:pPr>
        <w:ind w:left="720" w:hanging="360"/>
      </w:pPr>
    </w:lvl>
    <w:lvl w:ilvl="1" w:tplc="99E0D1D4">
      <w:start w:val="1"/>
      <w:numFmt w:val="lowerLetter"/>
      <w:lvlText w:val="%2."/>
      <w:lvlJc w:val="left"/>
      <w:pPr>
        <w:ind w:left="1440" w:hanging="360"/>
      </w:pPr>
      <w:rPr>
        <w:u w:val="none"/>
      </w:r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1">
    <w:nsid w:val="5DC80F66"/>
    <w:multiLevelType w:val="hybridMultilevel"/>
    <w:tmpl w:val="230A883A"/>
    <w:lvl w:ilvl="0" w:tplc="0416000F">
      <w:start w:val="1"/>
      <w:numFmt w:val="decimal"/>
      <w:lvlText w:val="%1."/>
      <w:lvlJc w:val="left"/>
      <w:pPr>
        <w:ind w:left="720" w:hanging="360"/>
      </w:pPr>
    </w:lvl>
    <w:lvl w:ilvl="1" w:tplc="99E0D1D4">
      <w:start w:val="1"/>
      <w:numFmt w:val="lowerLetter"/>
      <w:lvlText w:val="%2."/>
      <w:lvlJc w:val="left"/>
      <w:pPr>
        <w:ind w:left="1440" w:hanging="360"/>
      </w:pPr>
      <w:rPr>
        <w:u w:val="none"/>
      </w:r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2">
    <w:nsid w:val="5F267D4B"/>
    <w:multiLevelType w:val="hybridMultilevel"/>
    <w:tmpl w:val="5F162F5A"/>
    <w:lvl w:ilvl="0" w:tplc="6CECF19A">
      <w:start w:val="1"/>
      <w:numFmt w:val="lowerLetter"/>
      <w:lvlText w:val="(%1)"/>
      <w:lvlJc w:val="left"/>
      <w:pPr>
        <w:ind w:left="1069" w:hanging="360"/>
      </w:pPr>
      <w:rPr>
        <w:rFonts w:hint="default"/>
      </w:rPr>
    </w:lvl>
    <w:lvl w:ilvl="1" w:tplc="04160019" w:tentative="1">
      <w:start w:val="1"/>
      <w:numFmt w:val="lowerLetter"/>
      <w:lvlText w:val="%2."/>
      <w:lvlJc w:val="left"/>
      <w:pPr>
        <w:ind w:left="1789" w:hanging="360"/>
      </w:pPr>
    </w:lvl>
    <w:lvl w:ilvl="2" w:tplc="0416001B" w:tentative="1">
      <w:start w:val="1"/>
      <w:numFmt w:val="lowerRoman"/>
      <w:lvlText w:val="%3."/>
      <w:lvlJc w:val="right"/>
      <w:pPr>
        <w:ind w:left="2509" w:hanging="180"/>
      </w:pPr>
    </w:lvl>
    <w:lvl w:ilvl="3" w:tplc="0416000F" w:tentative="1">
      <w:start w:val="1"/>
      <w:numFmt w:val="decimal"/>
      <w:lvlText w:val="%4."/>
      <w:lvlJc w:val="left"/>
      <w:pPr>
        <w:ind w:left="3229" w:hanging="360"/>
      </w:pPr>
    </w:lvl>
    <w:lvl w:ilvl="4" w:tplc="04160019" w:tentative="1">
      <w:start w:val="1"/>
      <w:numFmt w:val="lowerLetter"/>
      <w:lvlText w:val="%5."/>
      <w:lvlJc w:val="left"/>
      <w:pPr>
        <w:ind w:left="3949" w:hanging="360"/>
      </w:pPr>
    </w:lvl>
    <w:lvl w:ilvl="5" w:tplc="0416001B" w:tentative="1">
      <w:start w:val="1"/>
      <w:numFmt w:val="lowerRoman"/>
      <w:lvlText w:val="%6."/>
      <w:lvlJc w:val="right"/>
      <w:pPr>
        <w:ind w:left="4669" w:hanging="180"/>
      </w:pPr>
    </w:lvl>
    <w:lvl w:ilvl="6" w:tplc="0416000F" w:tentative="1">
      <w:start w:val="1"/>
      <w:numFmt w:val="decimal"/>
      <w:lvlText w:val="%7."/>
      <w:lvlJc w:val="left"/>
      <w:pPr>
        <w:ind w:left="5389" w:hanging="360"/>
      </w:pPr>
    </w:lvl>
    <w:lvl w:ilvl="7" w:tplc="04160019" w:tentative="1">
      <w:start w:val="1"/>
      <w:numFmt w:val="lowerLetter"/>
      <w:lvlText w:val="%8."/>
      <w:lvlJc w:val="left"/>
      <w:pPr>
        <w:ind w:left="6109" w:hanging="360"/>
      </w:pPr>
    </w:lvl>
    <w:lvl w:ilvl="8" w:tplc="0416001B" w:tentative="1">
      <w:start w:val="1"/>
      <w:numFmt w:val="lowerRoman"/>
      <w:lvlText w:val="%9."/>
      <w:lvlJc w:val="right"/>
      <w:pPr>
        <w:ind w:left="6829" w:hanging="180"/>
      </w:pPr>
    </w:lvl>
  </w:abstractNum>
  <w:abstractNum w:abstractNumId="23">
    <w:nsid w:val="5F6739DC"/>
    <w:multiLevelType w:val="hybridMultilevel"/>
    <w:tmpl w:val="230A883A"/>
    <w:lvl w:ilvl="0" w:tplc="0416000F">
      <w:start w:val="1"/>
      <w:numFmt w:val="decimal"/>
      <w:lvlText w:val="%1."/>
      <w:lvlJc w:val="left"/>
      <w:pPr>
        <w:ind w:left="720" w:hanging="360"/>
      </w:pPr>
    </w:lvl>
    <w:lvl w:ilvl="1" w:tplc="99E0D1D4">
      <w:start w:val="1"/>
      <w:numFmt w:val="lowerLetter"/>
      <w:lvlText w:val="%2."/>
      <w:lvlJc w:val="left"/>
      <w:pPr>
        <w:ind w:left="1440" w:hanging="360"/>
      </w:pPr>
      <w:rPr>
        <w:u w:val="none"/>
      </w:r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4">
    <w:nsid w:val="61C03E4F"/>
    <w:multiLevelType w:val="hybridMultilevel"/>
    <w:tmpl w:val="DB7220D6"/>
    <w:lvl w:ilvl="0" w:tplc="16ECE496">
      <w:start w:val="1"/>
      <w:numFmt w:val="decimal"/>
      <w:lvlText w:val="%1."/>
      <w:lvlJc w:val="left"/>
      <w:pPr>
        <w:ind w:left="1069" w:hanging="360"/>
      </w:pPr>
      <w:rPr>
        <w:rFonts w:hint="default"/>
      </w:rPr>
    </w:lvl>
    <w:lvl w:ilvl="1" w:tplc="04160019" w:tentative="1">
      <w:start w:val="1"/>
      <w:numFmt w:val="lowerLetter"/>
      <w:lvlText w:val="%2."/>
      <w:lvlJc w:val="left"/>
      <w:pPr>
        <w:ind w:left="1789" w:hanging="360"/>
      </w:pPr>
    </w:lvl>
    <w:lvl w:ilvl="2" w:tplc="0416001B" w:tentative="1">
      <w:start w:val="1"/>
      <w:numFmt w:val="lowerRoman"/>
      <w:lvlText w:val="%3."/>
      <w:lvlJc w:val="right"/>
      <w:pPr>
        <w:ind w:left="2509" w:hanging="180"/>
      </w:pPr>
    </w:lvl>
    <w:lvl w:ilvl="3" w:tplc="0416000F" w:tentative="1">
      <w:start w:val="1"/>
      <w:numFmt w:val="decimal"/>
      <w:lvlText w:val="%4."/>
      <w:lvlJc w:val="left"/>
      <w:pPr>
        <w:ind w:left="3229" w:hanging="360"/>
      </w:pPr>
    </w:lvl>
    <w:lvl w:ilvl="4" w:tplc="04160019" w:tentative="1">
      <w:start w:val="1"/>
      <w:numFmt w:val="lowerLetter"/>
      <w:lvlText w:val="%5."/>
      <w:lvlJc w:val="left"/>
      <w:pPr>
        <w:ind w:left="3949" w:hanging="360"/>
      </w:pPr>
    </w:lvl>
    <w:lvl w:ilvl="5" w:tplc="0416001B" w:tentative="1">
      <w:start w:val="1"/>
      <w:numFmt w:val="lowerRoman"/>
      <w:lvlText w:val="%6."/>
      <w:lvlJc w:val="right"/>
      <w:pPr>
        <w:ind w:left="4669" w:hanging="180"/>
      </w:pPr>
    </w:lvl>
    <w:lvl w:ilvl="6" w:tplc="0416000F" w:tentative="1">
      <w:start w:val="1"/>
      <w:numFmt w:val="decimal"/>
      <w:lvlText w:val="%7."/>
      <w:lvlJc w:val="left"/>
      <w:pPr>
        <w:ind w:left="5389" w:hanging="360"/>
      </w:pPr>
    </w:lvl>
    <w:lvl w:ilvl="7" w:tplc="04160019" w:tentative="1">
      <w:start w:val="1"/>
      <w:numFmt w:val="lowerLetter"/>
      <w:lvlText w:val="%8."/>
      <w:lvlJc w:val="left"/>
      <w:pPr>
        <w:ind w:left="6109" w:hanging="360"/>
      </w:pPr>
    </w:lvl>
    <w:lvl w:ilvl="8" w:tplc="0416001B" w:tentative="1">
      <w:start w:val="1"/>
      <w:numFmt w:val="lowerRoman"/>
      <w:lvlText w:val="%9."/>
      <w:lvlJc w:val="right"/>
      <w:pPr>
        <w:ind w:left="6829" w:hanging="180"/>
      </w:pPr>
    </w:lvl>
  </w:abstractNum>
  <w:abstractNum w:abstractNumId="25">
    <w:nsid w:val="65694024"/>
    <w:multiLevelType w:val="hybridMultilevel"/>
    <w:tmpl w:val="C298F718"/>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26">
    <w:nsid w:val="67207274"/>
    <w:multiLevelType w:val="hybridMultilevel"/>
    <w:tmpl w:val="8A100150"/>
    <w:lvl w:ilvl="0" w:tplc="23782B6E">
      <w:start w:val="1"/>
      <w:numFmt w:val="decimal"/>
      <w:lvlText w:val="%1."/>
      <w:lvlJc w:val="left"/>
      <w:pPr>
        <w:ind w:left="1069" w:hanging="360"/>
      </w:pPr>
      <w:rPr>
        <w:rFonts w:hint="default"/>
      </w:rPr>
    </w:lvl>
    <w:lvl w:ilvl="1" w:tplc="04160019" w:tentative="1">
      <w:start w:val="1"/>
      <w:numFmt w:val="lowerLetter"/>
      <w:lvlText w:val="%2."/>
      <w:lvlJc w:val="left"/>
      <w:pPr>
        <w:ind w:left="1789" w:hanging="360"/>
      </w:pPr>
    </w:lvl>
    <w:lvl w:ilvl="2" w:tplc="0416001B" w:tentative="1">
      <w:start w:val="1"/>
      <w:numFmt w:val="lowerRoman"/>
      <w:lvlText w:val="%3."/>
      <w:lvlJc w:val="right"/>
      <w:pPr>
        <w:ind w:left="2509" w:hanging="180"/>
      </w:pPr>
    </w:lvl>
    <w:lvl w:ilvl="3" w:tplc="0416000F" w:tentative="1">
      <w:start w:val="1"/>
      <w:numFmt w:val="decimal"/>
      <w:lvlText w:val="%4."/>
      <w:lvlJc w:val="left"/>
      <w:pPr>
        <w:ind w:left="3229" w:hanging="360"/>
      </w:pPr>
    </w:lvl>
    <w:lvl w:ilvl="4" w:tplc="04160019" w:tentative="1">
      <w:start w:val="1"/>
      <w:numFmt w:val="lowerLetter"/>
      <w:lvlText w:val="%5."/>
      <w:lvlJc w:val="left"/>
      <w:pPr>
        <w:ind w:left="3949" w:hanging="360"/>
      </w:pPr>
    </w:lvl>
    <w:lvl w:ilvl="5" w:tplc="0416001B" w:tentative="1">
      <w:start w:val="1"/>
      <w:numFmt w:val="lowerRoman"/>
      <w:lvlText w:val="%6."/>
      <w:lvlJc w:val="right"/>
      <w:pPr>
        <w:ind w:left="4669" w:hanging="180"/>
      </w:pPr>
    </w:lvl>
    <w:lvl w:ilvl="6" w:tplc="0416000F" w:tentative="1">
      <w:start w:val="1"/>
      <w:numFmt w:val="decimal"/>
      <w:lvlText w:val="%7."/>
      <w:lvlJc w:val="left"/>
      <w:pPr>
        <w:ind w:left="5389" w:hanging="360"/>
      </w:pPr>
    </w:lvl>
    <w:lvl w:ilvl="7" w:tplc="04160019" w:tentative="1">
      <w:start w:val="1"/>
      <w:numFmt w:val="lowerLetter"/>
      <w:lvlText w:val="%8."/>
      <w:lvlJc w:val="left"/>
      <w:pPr>
        <w:ind w:left="6109" w:hanging="360"/>
      </w:pPr>
    </w:lvl>
    <w:lvl w:ilvl="8" w:tplc="0416001B" w:tentative="1">
      <w:start w:val="1"/>
      <w:numFmt w:val="lowerRoman"/>
      <w:lvlText w:val="%9."/>
      <w:lvlJc w:val="right"/>
      <w:pPr>
        <w:ind w:left="6829" w:hanging="180"/>
      </w:pPr>
    </w:lvl>
  </w:abstractNum>
  <w:abstractNum w:abstractNumId="27">
    <w:nsid w:val="6A2B4F7D"/>
    <w:multiLevelType w:val="hybridMultilevel"/>
    <w:tmpl w:val="AFAE54B4"/>
    <w:lvl w:ilvl="0" w:tplc="65A629F2">
      <w:start w:val="1"/>
      <w:numFmt w:val="decimal"/>
      <w:lvlText w:val="%1."/>
      <w:lvlJc w:val="left"/>
      <w:pPr>
        <w:ind w:left="1069" w:hanging="360"/>
      </w:pPr>
      <w:rPr>
        <w:rFonts w:hint="default"/>
      </w:rPr>
    </w:lvl>
    <w:lvl w:ilvl="1" w:tplc="04160019" w:tentative="1">
      <w:start w:val="1"/>
      <w:numFmt w:val="lowerLetter"/>
      <w:lvlText w:val="%2."/>
      <w:lvlJc w:val="left"/>
      <w:pPr>
        <w:ind w:left="1789" w:hanging="360"/>
      </w:pPr>
    </w:lvl>
    <w:lvl w:ilvl="2" w:tplc="0416001B" w:tentative="1">
      <w:start w:val="1"/>
      <w:numFmt w:val="lowerRoman"/>
      <w:lvlText w:val="%3."/>
      <w:lvlJc w:val="right"/>
      <w:pPr>
        <w:ind w:left="2509" w:hanging="180"/>
      </w:pPr>
    </w:lvl>
    <w:lvl w:ilvl="3" w:tplc="0416000F" w:tentative="1">
      <w:start w:val="1"/>
      <w:numFmt w:val="decimal"/>
      <w:lvlText w:val="%4."/>
      <w:lvlJc w:val="left"/>
      <w:pPr>
        <w:ind w:left="3229" w:hanging="360"/>
      </w:pPr>
    </w:lvl>
    <w:lvl w:ilvl="4" w:tplc="04160019" w:tentative="1">
      <w:start w:val="1"/>
      <w:numFmt w:val="lowerLetter"/>
      <w:lvlText w:val="%5."/>
      <w:lvlJc w:val="left"/>
      <w:pPr>
        <w:ind w:left="3949" w:hanging="360"/>
      </w:pPr>
    </w:lvl>
    <w:lvl w:ilvl="5" w:tplc="0416001B" w:tentative="1">
      <w:start w:val="1"/>
      <w:numFmt w:val="lowerRoman"/>
      <w:lvlText w:val="%6."/>
      <w:lvlJc w:val="right"/>
      <w:pPr>
        <w:ind w:left="4669" w:hanging="180"/>
      </w:pPr>
    </w:lvl>
    <w:lvl w:ilvl="6" w:tplc="0416000F" w:tentative="1">
      <w:start w:val="1"/>
      <w:numFmt w:val="decimal"/>
      <w:lvlText w:val="%7."/>
      <w:lvlJc w:val="left"/>
      <w:pPr>
        <w:ind w:left="5389" w:hanging="360"/>
      </w:pPr>
    </w:lvl>
    <w:lvl w:ilvl="7" w:tplc="04160019" w:tentative="1">
      <w:start w:val="1"/>
      <w:numFmt w:val="lowerLetter"/>
      <w:lvlText w:val="%8."/>
      <w:lvlJc w:val="left"/>
      <w:pPr>
        <w:ind w:left="6109" w:hanging="360"/>
      </w:pPr>
    </w:lvl>
    <w:lvl w:ilvl="8" w:tplc="0416001B" w:tentative="1">
      <w:start w:val="1"/>
      <w:numFmt w:val="lowerRoman"/>
      <w:lvlText w:val="%9."/>
      <w:lvlJc w:val="right"/>
      <w:pPr>
        <w:ind w:left="6829" w:hanging="180"/>
      </w:pPr>
    </w:lvl>
  </w:abstractNum>
  <w:abstractNum w:abstractNumId="28">
    <w:nsid w:val="6A90759E"/>
    <w:multiLevelType w:val="hybridMultilevel"/>
    <w:tmpl w:val="2F52D2D2"/>
    <w:lvl w:ilvl="0" w:tplc="67C2DB0E">
      <w:start w:val="1"/>
      <w:numFmt w:val="decimal"/>
      <w:lvlText w:val="%1."/>
      <w:lvlJc w:val="left"/>
      <w:pPr>
        <w:ind w:left="1069" w:hanging="360"/>
      </w:pPr>
      <w:rPr>
        <w:rFonts w:hint="default"/>
      </w:rPr>
    </w:lvl>
    <w:lvl w:ilvl="1" w:tplc="04160019" w:tentative="1">
      <w:start w:val="1"/>
      <w:numFmt w:val="lowerLetter"/>
      <w:lvlText w:val="%2."/>
      <w:lvlJc w:val="left"/>
      <w:pPr>
        <w:ind w:left="1789" w:hanging="360"/>
      </w:pPr>
    </w:lvl>
    <w:lvl w:ilvl="2" w:tplc="0416001B" w:tentative="1">
      <w:start w:val="1"/>
      <w:numFmt w:val="lowerRoman"/>
      <w:lvlText w:val="%3."/>
      <w:lvlJc w:val="right"/>
      <w:pPr>
        <w:ind w:left="2509" w:hanging="180"/>
      </w:pPr>
    </w:lvl>
    <w:lvl w:ilvl="3" w:tplc="0416000F" w:tentative="1">
      <w:start w:val="1"/>
      <w:numFmt w:val="decimal"/>
      <w:lvlText w:val="%4."/>
      <w:lvlJc w:val="left"/>
      <w:pPr>
        <w:ind w:left="3229" w:hanging="360"/>
      </w:pPr>
    </w:lvl>
    <w:lvl w:ilvl="4" w:tplc="04160019" w:tentative="1">
      <w:start w:val="1"/>
      <w:numFmt w:val="lowerLetter"/>
      <w:lvlText w:val="%5."/>
      <w:lvlJc w:val="left"/>
      <w:pPr>
        <w:ind w:left="3949" w:hanging="360"/>
      </w:pPr>
    </w:lvl>
    <w:lvl w:ilvl="5" w:tplc="0416001B" w:tentative="1">
      <w:start w:val="1"/>
      <w:numFmt w:val="lowerRoman"/>
      <w:lvlText w:val="%6."/>
      <w:lvlJc w:val="right"/>
      <w:pPr>
        <w:ind w:left="4669" w:hanging="180"/>
      </w:pPr>
    </w:lvl>
    <w:lvl w:ilvl="6" w:tplc="0416000F" w:tentative="1">
      <w:start w:val="1"/>
      <w:numFmt w:val="decimal"/>
      <w:lvlText w:val="%7."/>
      <w:lvlJc w:val="left"/>
      <w:pPr>
        <w:ind w:left="5389" w:hanging="360"/>
      </w:pPr>
    </w:lvl>
    <w:lvl w:ilvl="7" w:tplc="04160019" w:tentative="1">
      <w:start w:val="1"/>
      <w:numFmt w:val="lowerLetter"/>
      <w:lvlText w:val="%8."/>
      <w:lvlJc w:val="left"/>
      <w:pPr>
        <w:ind w:left="6109" w:hanging="360"/>
      </w:pPr>
    </w:lvl>
    <w:lvl w:ilvl="8" w:tplc="0416001B" w:tentative="1">
      <w:start w:val="1"/>
      <w:numFmt w:val="lowerRoman"/>
      <w:lvlText w:val="%9."/>
      <w:lvlJc w:val="right"/>
      <w:pPr>
        <w:ind w:left="6829" w:hanging="180"/>
      </w:pPr>
    </w:lvl>
  </w:abstractNum>
  <w:abstractNum w:abstractNumId="29">
    <w:nsid w:val="6AB45A65"/>
    <w:multiLevelType w:val="hybridMultilevel"/>
    <w:tmpl w:val="230A883A"/>
    <w:lvl w:ilvl="0" w:tplc="0416000F">
      <w:start w:val="1"/>
      <w:numFmt w:val="decimal"/>
      <w:lvlText w:val="%1."/>
      <w:lvlJc w:val="left"/>
      <w:pPr>
        <w:ind w:left="720" w:hanging="360"/>
      </w:pPr>
    </w:lvl>
    <w:lvl w:ilvl="1" w:tplc="99E0D1D4">
      <w:start w:val="1"/>
      <w:numFmt w:val="lowerLetter"/>
      <w:lvlText w:val="%2."/>
      <w:lvlJc w:val="left"/>
      <w:pPr>
        <w:ind w:left="1440" w:hanging="360"/>
      </w:pPr>
      <w:rPr>
        <w:u w:val="none"/>
      </w:r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abstractNumId w:val="19"/>
  </w:num>
  <w:num w:numId="2">
    <w:abstractNumId w:val="22"/>
  </w:num>
  <w:num w:numId="3">
    <w:abstractNumId w:val="17"/>
  </w:num>
  <w:num w:numId="4">
    <w:abstractNumId w:val="6"/>
  </w:num>
  <w:num w:numId="5">
    <w:abstractNumId w:val="23"/>
  </w:num>
  <w:num w:numId="6">
    <w:abstractNumId w:val="29"/>
  </w:num>
  <w:num w:numId="7">
    <w:abstractNumId w:val="2"/>
  </w:num>
  <w:num w:numId="8">
    <w:abstractNumId w:val="21"/>
  </w:num>
  <w:num w:numId="9">
    <w:abstractNumId w:val="14"/>
  </w:num>
  <w:num w:numId="10">
    <w:abstractNumId w:val="0"/>
  </w:num>
  <w:num w:numId="11">
    <w:abstractNumId w:val="26"/>
  </w:num>
  <w:num w:numId="12">
    <w:abstractNumId w:val="24"/>
  </w:num>
  <w:num w:numId="13">
    <w:abstractNumId w:val="13"/>
  </w:num>
  <w:num w:numId="14">
    <w:abstractNumId w:val="8"/>
  </w:num>
  <w:num w:numId="15">
    <w:abstractNumId w:val="27"/>
  </w:num>
  <w:num w:numId="16">
    <w:abstractNumId w:val="11"/>
  </w:num>
  <w:num w:numId="17">
    <w:abstractNumId w:val="15"/>
  </w:num>
  <w:num w:numId="18">
    <w:abstractNumId w:val="28"/>
  </w:num>
  <w:num w:numId="19">
    <w:abstractNumId w:val="12"/>
  </w:num>
  <w:num w:numId="20">
    <w:abstractNumId w:val="5"/>
  </w:num>
  <w:num w:numId="21">
    <w:abstractNumId w:val="25"/>
  </w:num>
  <w:num w:numId="22">
    <w:abstractNumId w:val="20"/>
  </w:num>
  <w:num w:numId="23">
    <w:abstractNumId w:val="16"/>
  </w:num>
  <w:num w:numId="24">
    <w:abstractNumId w:val="7"/>
  </w:num>
  <w:num w:numId="25">
    <w:abstractNumId w:val="1"/>
  </w:num>
  <w:num w:numId="26">
    <w:abstractNumId w:val="10"/>
  </w:num>
  <w:num w:numId="27">
    <w:abstractNumId w:val="9"/>
  </w:num>
  <w:num w:numId="28">
    <w:abstractNumId w:val="4"/>
  </w:num>
  <w:num w:numId="29">
    <w:abstractNumId w:val="18"/>
  </w:num>
  <w:num w:numId="3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spelling="clean" w:grammar="clean"/>
  <w:trackRevisions/>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72310"/>
    <w:rsid w:val="00000E81"/>
    <w:rsid w:val="000022F6"/>
    <w:rsid w:val="0000281E"/>
    <w:rsid w:val="00007F1D"/>
    <w:rsid w:val="0001072C"/>
    <w:rsid w:val="000146E9"/>
    <w:rsid w:val="0002052B"/>
    <w:rsid w:val="0002310D"/>
    <w:rsid w:val="00030369"/>
    <w:rsid w:val="000335F3"/>
    <w:rsid w:val="00033BC4"/>
    <w:rsid w:val="0004377C"/>
    <w:rsid w:val="00052451"/>
    <w:rsid w:val="00053DC2"/>
    <w:rsid w:val="00062139"/>
    <w:rsid w:val="000631FC"/>
    <w:rsid w:val="00067322"/>
    <w:rsid w:val="00072B2A"/>
    <w:rsid w:val="00075025"/>
    <w:rsid w:val="0007677A"/>
    <w:rsid w:val="00080243"/>
    <w:rsid w:val="00080F14"/>
    <w:rsid w:val="0008219B"/>
    <w:rsid w:val="0008387C"/>
    <w:rsid w:val="000963D3"/>
    <w:rsid w:val="000A03FB"/>
    <w:rsid w:val="000A11A4"/>
    <w:rsid w:val="000A3A30"/>
    <w:rsid w:val="000A7EF5"/>
    <w:rsid w:val="000B2A5D"/>
    <w:rsid w:val="000C2E9F"/>
    <w:rsid w:val="000C41D3"/>
    <w:rsid w:val="000C546C"/>
    <w:rsid w:val="000D5F1D"/>
    <w:rsid w:val="000D632F"/>
    <w:rsid w:val="000D7C77"/>
    <w:rsid w:val="000E013D"/>
    <w:rsid w:val="000E154E"/>
    <w:rsid w:val="000E2A65"/>
    <w:rsid w:val="000F1222"/>
    <w:rsid w:val="000F3CFE"/>
    <w:rsid w:val="000F3F34"/>
    <w:rsid w:val="000F4AA4"/>
    <w:rsid w:val="00101B7F"/>
    <w:rsid w:val="00101D81"/>
    <w:rsid w:val="00102EE1"/>
    <w:rsid w:val="00107343"/>
    <w:rsid w:val="00107EA7"/>
    <w:rsid w:val="00112C3D"/>
    <w:rsid w:val="00112E9E"/>
    <w:rsid w:val="00113366"/>
    <w:rsid w:val="00116341"/>
    <w:rsid w:val="001202EE"/>
    <w:rsid w:val="001205CF"/>
    <w:rsid w:val="00132F1F"/>
    <w:rsid w:val="00136516"/>
    <w:rsid w:val="001435D5"/>
    <w:rsid w:val="001451A5"/>
    <w:rsid w:val="00150CD1"/>
    <w:rsid w:val="001520E1"/>
    <w:rsid w:val="00160880"/>
    <w:rsid w:val="00163D9F"/>
    <w:rsid w:val="001662A8"/>
    <w:rsid w:val="00166F17"/>
    <w:rsid w:val="00167564"/>
    <w:rsid w:val="0017125B"/>
    <w:rsid w:val="001723DF"/>
    <w:rsid w:val="00174C35"/>
    <w:rsid w:val="00176FF2"/>
    <w:rsid w:val="00177D28"/>
    <w:rsid w:val="00180201"/>
    <w:rsid w:val="001808E8"/>
    <w:rsid w:val="001A3F30"/>
    <w:rsid w:val="001A440E"/>
    <w:rsid w:val="001A44E3"/>
    <w:rsid w:val="001A7C50"/>
    <w:rsid w:val="001B06A1"/>
    <w:rsid w:val="001B1C7E"/>
    <w:rsid w:val="001B49DC"/>
    <w:rsid w:val="001B52A4"/>
    <w:rsid w:val="001C3B25"/>
    <w:rsid w:val="001C6498"/>
    <w:rsid w:val="001C6ED6"/>
    <w:rsid w:val="001D491D"/>
    <w:rsid w:val="001E058C"/>
    <w:rsid w:val="001E7A18"/>
    <w:rsid w:val="001F43CE"/>
    <w:rsid w:val="00203894"/>
    <w:rsid w:val="002044B0"/>
    <w:rsid w:val="0020765C"/>
    <w:rsid w:val="00211AD5"/>
    <w:rsid w:val="00226E6A"/>
    <w:rsid w:val="00236D89"/>
    <w:rsid w:val="00236E1D"/>
    <w:rsid w:val="00237115"/>
    <w:rsid w:val="002419FA"/>
    <w:rsid w:val="00245343"/>
    <w:rsid w:val="0024658B"/>
    <w:rsid w:val="00247722"/>
    <w:rsid w:val="002516B1"/>
    <w:rsid w:val="00253DCB"/>
    <w:rsid w:val="00257539"/>
    <w:rsid w:val="0025792A"/>
    <w:rsid w:val="00261DC1"/>
    <w:rsid w:val="00266D7C"/>
    <w:rsid w:val="00271BD4"/>
    <w:rsid w:val="0028174C"/>
    <w:rsid w:val="00281871"/>
    <w:rsid w:val="00282EB7"/>
    <w:rsid w:val="00283C45"/>
    <w:rsid w:val="002857C1"/>
    <w:rsid w:val="00287569"/>
    <w:rsid w:val="00287DEC"/>
    <w:rsid w:val="002916E7"/>
    <w:rsid w:val="00295709"/>
    <w:rsid w:val="00295DC9"/>
    <w:rsid w:val="002B4D6E"/>
    <w:rsid w:val="002D7401"/>
    <w:rsid w:val="002E5068"/>
    <w:rsid w:val="002E63CF"/>
    <w:rsid w:val="002F3619"/>
    <w:rsid w:val="002F6199"/>
    <w:rsid w:val="002F7B71"/>
    <w:rsid w:val="002F7DF0"/>
    <w:rsid w:val="00300542"/>
    <w:rsid w:val="003026D8"/>
    <w:rsid w:val="00303B60"/>
    <w:rsid w:val="00303FBC"/>
    <w:rsid w:val="00312BDF"/>
    <w:rsid w:val="00315A12"/>
    <w:rsid w:val="00324F95"/>
    <w:rsid w:val="003268AC"/>
    <w:rsid w:val="00333732"/>
    <w:rsid w:val="00335315"/>
    <w:rsid w:val="00335D7B"/>
    <w:rsid w:val="00343692"/>
    <w:rsid w:val="003436F3"/>
    <w:rsid w:val="00350856"/>
    <w:rsid w:val="0035102D"/>
    <w:rsid w:val="00351A8A"/>
    <w:rsid w:val="00352EB7"/>
    <w:rsid w:val="0035357C"/>
    <w:rsid w:val="003564A5"/>
    <w:rsid w:val="00356D96"/>
    <w:rsid w:val="00362167"/>
    <w:rsid w:val="00365520"/>
    <w:rsid w:val="0037216B"/>
    <w:rsid w:val="00372A2B"/>
    <w:rsid w:val="00373F44"/>
    <w:rsid w:val="00386182"/>
    <w:rsid w:val="00391277"/>
    <w:rsid w:val="003934C9"/>
    <w:rsid w:val="00396A60"/>
    <w:rsid w:val="003A0D73"/>
    <w:rsid w:val="003B0764"/>
    <w:rsid w:val="003B25A8"/>
    <w:rsid w:val="003B3C20"/>
    <w:rsid w:val="003B5667"/>
    <w:rsid w:val="003B71B6"/>
    <w:rsid w:val="003B73D2"/>
    <w:rsid w:val="003C3EF3"/>
    <w:rsid w:val="003C4A25"/>
    <w:rsid w:val="003C71D3"/>
    <w:rsid w:val="003D16AF"/>
    <w:rsid w:val="003D4A00"/>
    <w:rsid w:val="003E77A2"/>
    <w:rsid w:val="003F0D54"/>
    <w:rsid w:val="003F405B"/>
    <w:rsid w:val="003F5A87"/>
    <w:rsid w:val="003F6E3E"/>
    <w:rsid w:val="00412789"/>
    <w:rsid w:val="004134E9"/>
    <w:rsid w:val="00416B27"/>
    <w:rsid w:val="00416BE4"/>
    <w:rsid w:val="004224ED"/>
    <w:rsid w:val="00422EB3"/>
    <w:rsid w:val="00432858"/>
    <w:rsid w:val="00437253"/>
    <w:rsid w:val="0044207A"/>
    <w:rsid w:val="00451608"/>
    <w:rsid w:val="00452C1F"/>
    <w:rsid w:val="00453AD5"/>
    <w:rsid w:val="00455B14"/>
    <w:rsid w:val="00473C28"/>
    <w:rsid w:val="00474B3D"/>
    <w:rsid w:val="00475F60"/>
    <w:rsid w:val="00476DBE"/>
    <w:rsid w:val="00481759"/>
    <w:rsid w:val="00485054"/>
    <w:rsid w:val="004908D2"/>
    <w:rsid w:val="00491558"/>
    <w:rsid w:val="00491B19"/>
    <w:rsid w:val="00496634"/>
    <w:rsid w:val="004970FC"/>
    <w:rsid w:val="004A148A"/>
    <w:rsid w:val="004A53C0"/>
    <w:rsid w:val="004A5EAD"/>
    <w:rsid w:val="004B0E6E"/>
    <w:rsid w:val="004B16CF"/>
    <w:rsid w:val="004B174C"/>
    <w:rsid w:val="004B61FE"/>
    <w:rsid w:val="004C5D3C"/>
    <w:rsid w:val="004C647E"/>
    <w:rsid w:val="004D2D92"/>
    <w:rsid w:val="004D3C2F"/>
    <w:rsid w:val="004D3F5C"/>
    <w:rsid w:val="004E04F6"/>
    <w:rsid w:val="004E23D4"/>
    <w:rsid w:val="004E2A02"/>
    <w:rsid w:val="004E63DF"/>
    <w:rsid w:val="004F070F"/>
    <w:rsid w:val="004F1605"/>
    <w:rsid w:val="004F3AEA"/>
    <w:rsid w:val="004F4E06"/>
    <w:rsid w:val="004F6695"/>
    <w:rsid w:val="00502F6C"/>
    <w:rsid w:val="005039B2"/>
    <w:rsid w:val="00503E0D"/>
    <w:rsid w:val="005163E1"/>
    <w:rsid w:val="00517A4B"/>
    <w:rsid w:val="0052068C"/>
    <w:rsid w:val="00535E3E"/>
    <w:rsid w:val="00555A65"/>
    <w:rsid w:val="00560C3E"/>
    <w:rsid w:val="00562A59"/>
    <w:rsid w:val="005727E6"/>
    <w:rsid w:val="0057681C"/>
    <w:rsid w:val="00577420"/>
    <w:rsid w:val="00580040"/>
    <w:rsid w:val="005804E9"/>
    <w:rsid w:val="00581FD0"/>
    <w:rsid w:val="00582B7F"/>
    <w:rsid w:val="00583A73"/>
    <w:rsid w:val="005905C9"/>
    <w:rsid w:val="005913AD"/>
    <w:rsid w:val="0059314F"/>
    <w:rsid w:val="005A34CF"/>
    <w:rsid w:val="005B2DA5"/>
    <w:rsid w:val="005B6787"/>
    <w:rsid w:val="005C08CC"/>
    <w:rsid w:val="005C44B9"/>
    <w:rsid w:val="005D0EE7"/>
    <w:rsid w:val="005D5C03"/>
    <w:rsid w:val="005D5E8F"/>
    <w:rsid w:val="005E1CC2"/>
    <w:rsid w:val="005E30E1"/>
    <w:rsid w:val="005E459B"/>
    <w:rsid w:val="005E4C93"/>
    <w:rsid w:val="005E65FC"/>
    <w:rsid w:val="005F1522"/>
    <w:rsid w:val="005F77FE"/>
    <w:rsid w:val="00600E8C"/>
    <w:rsid w:val="00605D89"/>
    <w:rsid w:val="00613D95"/>
    <w:rsid w:val="00625DF3"/>
    <w:rsid w:val="006333D2"/>
    <w:rsid w:val="0063387E"/>
    <w:rsid w:val="00633B87"/>
    <w:rsid w:val="0063486A"/>
    <w:rsid w:val="00635260"/>
    <w:rsid w:val="00642271"/>
    <w:rsid w:val="0064768C"/>
    <w:rsid w:val="00651F13"/>
    <w:rsid w:val="0065600E"/>
    <w:rsid w:val="00657D64"/>
    <w:rsid w:val="00665FBA"/>
    <w:rsid w:val="00666623"/>
    <w:rsid w:val="00671245"/>
    <w:rsid w:val="006731B6"/>
    <w:rsid w:val="00681525"/>
    <w:rsid w:val="00684BF6"/>
    <w:rsid w:val="00693913"/>
    <w:rsid w:val="006962A3"/>
    <w:rsid w:val="0069667A"/>
    <w:rsid w:val="006B05FB"/>
    <w:rsid w:val="006B5B38"/>
    <w:rsid w:val="006B6BF8"/>
    <w:rsid w:val="006C2106"/>
    <w:rsid w:val="006C30A3"/>
    <w:rsid w:val="006D1676"/>
    <w:rsid w:val="006D7897"/>
    <w:rsid w:val="006E147A"/>
    <w:rsid w:val="006E4E95"/>
    <w:rsid w:val="006F4E5A"/>
    <w:rsid w:val="006F6196"/>
    <w:rsid w:val="00700A09"/>
    <w:rsid w:val="007042C7"/>
    <w:rsid w:val="007064F3"/>
    <w:rsid w:val="007119DA"/>
    <w:rsid w:val="00714214"/>
    <w:rsid w:val="00714965"/>
    <w:rsid w:val="00722166"/>
    <w:rsid w:val="0072354E"/>
    <w:rsid w:val="00725C9C"/>
    <w:rsid w:val="007260D3"/>
    <w:rsid w:val="00726509"/>
    <w:rsid w:val="00736894"/>
    <w:rsid w:val="00737C01"/>
    <w:rsid w:val="007477BF"/>
    <w:rsid w:val="007503CD"/>
    <w:rsid w:val="007520D4"/>
    <w:rsid w:val="0075284E"/>
    <w:rsid w:val="00755DB9"/>
    <w:rsid w:val="00757B5E"/>
    <w:rsid w:val="00770719"/>
    <w:rsid w:val="007743CA"/>
    <w:rsid w:val="0077474D"/>
    <w:rsid w:val="0077533C"/>
    <w:rsid w:val="00775C54"/>
    <w:rsid w:val="0077764A"/>
    <w:rsid w:val="00777869"/>
    <w:rsid w:val="00780F4F"/>
    <w:rsid w:val="00783BD5"/>
    <w:rsid w:val="0078567D"/>
    <w:rsid w:val="007902CF"/>
    <w:rsid w:val="00796878"/>
    <w:rsid w:val="007A0A23"/>
    <w:rsid w:val="007A26B4"/>
    <w:rsid w:val="007A5544"/>
    <w:rsid w:val="007A6994"/>
    <w:rsid w:val="007B58EA"/>
    <w:rsid w:val="007C32A2"/>
    <w:rsid w:val="007C64D0"/>
    <w:rsid w:val="007D2978"/>
    <w:rsid w:val="007D6A51"/>
    <w:rsid w:val="007F0135"/>
    <w:rsid w:val="007F1530"/>
    <w:rsid w:val="007F2A15"/>
    <w:rsid w:val="007F554A"/>
    <w:rsid w:val="007F55AD"/>
    <w:rsid w:val="007F74D9"/>
    <w:rsid w:val="008009DD"/>
    <w:rsid w:val="00802FE5"/>
    <w:rsid w:val="00805627"/>
    <w:rsid w:val="0080617D"/>
    <w:rsid w:val="008076D6"/>
    <w:rsid w:val="00810282"/>
    <w:rsid w:val="00810615"/>
    <w:rsid w:val="0081273A"/>
    <w:rsid w:val="00812854"/>
    <w:rsid w:val="00814316"/>
    <w:rsid w:val="0081463F"/>
    <w:rsid w:val="008225B7"/>
    <w:rsid w:val="0082372D"/>
    <w:rsid w:val="008277FA"/>
    <w:rsid w:val="0083505D"/>
    <w:rsid w:val="00835653"/>
    <w:rsid w:val="0083737E"/>
    <w:rsid w:val="0084188F"/>
    <w:rsid w:val="00842EF0"/>
    <w:rsid w:val="00846DAC"/>
    <w:rsid w:val="0085004A"/>
    <w:rsid w:val="00851E42"/>
    <w:rsid w:val="00853497"/>
    <w:rsid w:val="0085368A"/>
    <w:rsid w:val="00853723"/>
    <w:rsid w:val="008544D0"/>
    <w:rsid w:val="00857B85"/>
    <w:rsid w:val="008635E6"/>
    <w:rsid w:val="00872AD3"/>
    <w:rsid w:val="00875305"/>
    <w:rsid w:val="00887BCF"/>
    <w:rsid w:val="0089257F"/>
    <w:rsid w:val="008964AA"/>
    <w:rsid w:val="008A0095"/>
    <w:rsid w:val="008A102A"/>
    <w:rsid w:val="008A4718"/>
    <w:rsid w:val="008A56E5"/>
    <w:rsid w:val="008A6719"/>
    <w:rsid w:val="008B0D9E"/>
    <w:rsid w:val="008B4E7E"/>
    <w:rsid w:val="008B569A"/>
    <w:rsid w:val="008B6F69"/>
    <w:rsid w:val="008C4FBB"/>
    <w:rsid w:val="008C6256"/>
    <w:rsid w:val="008C7C1C"/>
    <w:rsid w:val="008D5CB6"/>
    <w:rsid w:val="008D5F71"/>
    <w:rsid w:val="008D5FD1"/>
    <w:rsid w:val="008E26E5"/>
    <w:rsid w:val="008E2BC3"/>
    <w:rsid w:val="008E4333"/>
    <w:rsid w:val="008E6419"/>
    <w:rsid w:val="008E685A"/>
    <w:rsid w:val="008E7FDB"/>
    <w:rsid w:val="008F1044"/>
    <w:rsid w:val="008F7AD9"/>
    <w:rsid w:val="00904038"/>
    <w:rsid w:val="009071DA"/>
    <w:rsid w:val="00907524"/>
    <w:rsid w:val="009106EC"/>
    <w:rsid w:val="0091408E"/>
    <w:rsid w:val="0091421D"/>
    <w:rsid w:val="00914229"/>
    <w:rsid w:val="0091523C"/>
    <w:rsid w:val="0091690F"/>
    <w:rsid w:val="00921BEB"/>
    <w:rsid w:val="009245F7"/>
    <w:rsid w:val="009249FE"/>
    <w:rsid w:val="00924FBB"/>
    <w:rsid w:val="0092553B"/>
    <w:rsid w:val="0093785A"/>
    <w:rsid w:val="00943A19"/>
    <w:rsid w:val="009440E7"/>
    <w:rsid w:val="009505F0"/>
    <w:rsid w:val="009539D6"/>
    <w:rsid w:val="00953D0D"/>
    <w:rsid w:val="00961421"/>
    <w:rsid w:val="00966EB8"/>
    <w:rsid w:val="00970CDD"/>
    <w:rsid w:val="0097438A"/>
    <w:rsid w:val="00975ACF"/>
    <w:rsid w:val="00980AA7"/>
    <w:rsid w:val="009817CA"/>
    <w:rsid w:val="00981FB4"/>
    <w:rsid w:val="00983A34"/>
    <w:rsid w:val="00990D7C"/>
    <w:rsid w:val="0099491A"/>
    <w:rsid w:val="009A3E57"/>
    <w:rsid w:val="009A74A3"/>
    <w:rsid w:val="009B2285"/>
    <w:rsid w:val="009D0248"/>
    <w:rsid w:val="009D761A"/>
    <w:rsid w:val="009D78E6"/>
    <w:rsid w:val="009D794C"/>
    <w:rsid w:val="009D7ADC"/>
    <w:rsid w:val="009E44AE"/>
    <w:rsid w:val="009E461E"/>
    <w:rsid w:val="009E6957"/>
    <w:rsid w:val="009F0A26"/>
    <w:rsid w:val="009F248F"/>
    <w:rsid w:val="009F4E93"/>
    <w:rsid w:val="009F512C"/>
    <w:rsid w:val="009F604E"/>
    <w:rsid w:val="00A07397"/>
    <w:rsid w:val="00A13B5B"/>
    <w:rsid w:val="00A145F2"/>
    <w:rsid w:val="00A242CF"/>
    <w:rsid w:val="00A327E0"/>
    <w:rsid w:val="00A3728A"/>
    <w:rsid w:val="00A3775E"/>
    <w:rsid w:val="00A44F60"/>
    <w:rsid w:val="00A50555"/>
    <w:rsid w:val="00A52021"/>
    <w:rsid w:val="00A542CF"/>
    <w:rsid w:val="00A54B31"/>
    <w:rsid w:val="00A54E7A"/>
    <w:rsid w:val="00A55869"/>
    <w:rsid w:val="00A615F1"/>
    <w:rsid w:val="00A6269B"/>
    <w:rsid w:val="00A65003"/>
    <w:rsid w:val="00A65030"/>
    <w:rsid w:val="00A65294"/>
    <w:rsid w:val="00A653F1"/>
    <w:rsid w:val="00A65A42"/>
    <w:rsid w:val="00A65F54"/>
    <w:rsid w:val="00A72F57"/>
    <w:rsid w:val="00A75021"/>
    <w:rsid w:val="00A770E1"/>
    <w:rsid w:val="00A77A8B"/>
    <w:rsid w:val="00A80D34"/>
    <w:rsid w:val="00A82BE5"/>
    <w:rsid w:val="00A83F24"/>
    <w:rsid w:val="00A85534"/>
    <w:rsid w:val="00A87217"/>
    <w:rsid w:val="00A877F5"/>
    <w:rsid w:val="00A903BE"/>
    <w:rsid w:val="00A91ACB"/>
    <w:rsid w:val="00A952F7"/>
    <w:rsid w:val="00A95368"/>
    <w:rsid w:val="00A9668A"/>
    <w:rsid w:val="00AA14C2"/>
    <w:rsid w:val="00AA368E"/>
    <w:rsid w:val="00AA40EE"/>
    <w:rsid w:val="00AA550D"/>
    <w:rsid w:val="00AA6F39"/>
    <w:rsid w:val="00AA7E7C"/>
    <w:rsid w:val="00AB0BDA"/>
    <w:rsid w:val="00AB211C"/>
    <w:rsid w:val="00AC35BA"/>
    <w:rsid w:val="00AC3EEF"/>
    <w:rsid w:val="00AD0A13"/>
    <w:rsid w:val="00AD1065"/>
    <w:rsid w:val="00AD253A"/>
    <w:rsid w:val="00AD519B"/>
    <w:rsid w:val="00AF4860"/>
    <w:rsid w:val="00B04152"/>
    <w:rsid w:val="00B049D7"/>
    <w:rsid w:val="00B062FD"/>
    <w:rsid w:val="00B06B20"/>
    <w:rsid w:val="00B11109"/>
    <w:rsid w:val="00B14CBB"/>
    <w:rsid w:val="00B154FA"/>
    <w:rsid w:val="00B1775E"/>
    <w:rsid w:val="00B2571D"/>
    <w:rsid w:val="00B25EA1"/>
    <w:rsid w:val="00B33BF9"/>
    <w:rsid w:val="00B46700"/>
    <w:rsid w:val="00B5436B"/>
    <w:rsid w:val="00B56379"/>
    <w:rsid w:val="00B60984"/>
    <w:rsid w:val="00B64A72"/>
    <w:rsid w:val="00B7182F"/>
    <w:rsid w:val="00B71F8C"/>
    <w:rsid w:val="00B80A0E"/>
    <w:rsid w:val="00B831C4"/>
    <w:rsid w:val="00B83BB0"/>
    <w:rsid w:val="00B85A69"/>
    <w:rsid w:val="00B91FAC"/>
    <w:rsid w:val="00BA1AE5"/>
    <w:rsid w:val="00BA229A"/>
    <w:rsid w:val="00BA4B09"/>
    <w:rsid w:val="00BB23F8"/>
    <w:rsid w:val="00BB7860"/>
    <w:rsid w:val="00BC054A"/>
    <w:rsid w:val="00BC2686"/>
    <w:rsid w:val="00BC5C58"/>
    <w:rsid w:val="00BD254B"/>
    <w:rsid w:val="00BD743A"/>
    <w:rsid w:val="00BD7594"/>
    <w:rsid w:val="00BE0BBD"/>
    <w:rsid w:val="00BE324E"/>
    <w:rsid w:val="00BE45F4"/>
    <w:rsid w:val="00BF052E"/>
    <w:rsid w:val="00BF2C6D"/>
    <w:rsid w:val="00BF2E34"/>
    <w:rsid w:val="00C011A4"/>
    <w:rsid w:val="00C03477"/>
    <w:rsid w:val="00C126B8"/>
    <w:rsid w:val="00C143B2"/>
    <w:rsid w:val="00C148FF"/>
    <w:rsid w:val="00C14FBA"/>
    <w:rsid w:val="00C1690D"/>
    <w:rsid w:val="00C20254"/>
    <w:rsid w:val="00C22CF9"/>
    <w:rsid w:val="00C27AF1"/>
    <w:rsid w:val="00C32026"/>
    <w:rsid w:val="00C37979"/>
    <w:rsid w:val="00C41CAB"/>
    <w:rsid w:val="00C43DC1"/>
    <w:rsid w:val="00C44968"/>
    <w:rsid w:val="00C463EB"/>
    <w:rsid w:val="00C50BCC"/>
    <w:rsid w:val="00C565A7"/>
    <w:rsid w:val="00C56F51"/>
    <w:rsid w:val="00C57241"/>
    <w:rsid w:val="00C673FC"/>
    <w:rsid w:val="00C67C38"/>
    <w:rsid w:val="00C74AD1"/>
    <w:rsid w:val="00C75E0B"/>
    <w:rsid w:val="00C800AF"/>
    <w:rsid w:val="00C80BC2"/>
    <w:rsid w:val="00C80F7C"/>
    <w:rsid w:val="00C81B23"/>
    <w:rsid w:val="00C82462"/>
    <w:rsid w:val="00C878A5"/>
    <w:rsid w:val="00CA188D"/>
    <w:rsid w:val="00CA7392"/>
    <w:rsid w:val="00CB256F"/>
    <w:rsid w:val="00CB394F"/>
    <w:rsid w:val="00CD2A4F"/>
    <w:rsid w:val="00CE1E3F"/>
    <w:rsid w:val="00CE462F"/>
    <w:rsid w:val="00CE7276"/>
    <w:rsid w:val="00CF1D7E"/>
    <w:rsid w:val="00D048B6"/>
    <w:rsid w:val="00D06110"/>
    <w:rsid w:val="00D10CC7"/>
    <w:rsid w:val="00D125B4"/>
    <w:rsid w:val="00D249FD"/>
    <w:rsid w:val="00D252B4"/>
    <w:rsid w:val="00D27DF1"/>
    <w:rsid w:val="00D320F5"/>
    <w:rsid w:val="00D36938"/>
    <w:rsid w:val="00D43B1B"/>
    <w:rsid w:val="00D448D6"/>
    <w:rsid w:val="00D47B53"/>
    <w:rsid w:val="00D50D06"/>
    <w:rsid w:val="00D6618A"/>
    <w:rsid w:val="00D70E81"/>
    <w:rsid w:val="00D829BC"/>
    <w:rsid w:val="00D8340C"/>
    <w:rsid w:val="00D8381F"/>
    <w:rsid w:val="00D86560"/>
    <w:rsid w:val="00D876DA"/>
    <w:rsid w:val="00D9110F"/>
    <w:rsid w:val="00D93577"/>
    <w:rsid w:val="00D95336"/>
    <w:rsid w:val="00DA0310"/>
    <w:rsid w:val="00DA24A3"/>
    <w:rsid w:val="00DA42E8"/>
    <w:rsid w:val="00DA5DC2"/>
    <w:rsid w:val="00DA7AA8"/>
    <w:rsid w:val="00DB0DBF"/>
    <w:rsid w:val="00DC18FE"/>
    <w:rsid w:val="00DD18F5"/>
    <w:rsid w:val="00DD2A16"/>
    <w:rsid w:val="00DD313A"/>
    <w:rsid w:val="00DD3426"/>
    <w:rsid w:val="00DD440C"/>
    <w:rsid w:val="00DD60DE"/>
    <w:rsid w:val="00DE4DD7"/>
    <w:rsid w:val="00DF0E5F"/>
    <w:rsid w:val="00DF1A40"/>
    <w:rsid w:val="00DF3842"/>
    <w:rsid w:val="00DF6938"/>
    <w:rsid w:val="00E01A90"/>
    <w:rsid w:val="00E03ED1"/>
    <w:rsid w:val="00E17493"/>
    <w:rsid w:val="00E2339B"/>
    <w:rsid w:val="00E27F5B"/>
    <w:rsid w:val="00E35E25"/>
    <w:rsid w:val="00E430AB"/>
    <w:rsid w:val="00E44072"/>
    <w:rsid w:val="00E53BE7"/>
    <w:rsid w:val="00E57857"/>
    <w:rsid w:val="00E61066"/>
    <w:rsid w:val="00E62470"/>
    <w:rsid w:val="00E63546"/>
    <w:rsid w:val="00E63D67"/>
    <w:rsid w:val="00E65D5D"/>
    <w:rsid w:val="00E67018"/>
    <w:rsid w:val="00E7173F"/>
    <w:rsid w:val="00E718F9"/>
    <w:rsid w:val="00E77447"/>
    <w:rsid w:val="00E81C07"/>
    <w:rsid w:val="00E81E3C"/>
    <w:rsid w:val="00E82F88"/>
    <w:rsid w:val="00E86E8E"/>
    <w:rsid w:val="00E90C9B"/>
    <w:rsid w:val="00E9681E"/>
    <w:rsid w:val="00E9698A"/>
    <w:rsid w:val="00EA223E"/>
    <w:rsid w:val="00EB3C84"/>
    <w:rsid w:val="00EB744A"/>
    <w:rsid w:val="00ED24B7"/>
    <w:rsid w:val="00ED3DDD"/>
    <w:rsid w:val="00ED7E08"/>
    <w:rsid w:val="00EF07B6"/>
    <w:rsid w:val="00EF1376"/>
    <w:rsid w:val="00EF6A20"/>
    <w:rsid w:val="00EF7BF2"/>
    <w:rsid w:val="00EF7FE3"/>
    <w:rsid w:val="00F034C4"/>
    <w:rsid w:val="00F04DB2"/>
    <w:rsid w:val="00F07758"/>
    <w:rsid w:val="00F11EFB"/>
    <w:rsid w:val="00F12CC5"/>
    <w:rsid w:val="00F12F86"/>
    <w:rsid w:val="00F14202"/>
    <w:rsid w:val="00F16687"/>
    <w:rsid w:val="00F178A7"/>
    <w:rsid w:val="00F21D2D"/>
    <w:rsid w:val="00F232F4"/>
    <w:rsid w:val="00F25F4E"/>
    <w:rsid w:val="00F31C89"/>
    <w:rsid w:val="00F31D87"/>
    <w:rsid w:val="00F32415"/>
    <w:rsid w:val="00F35365"/>
    <w:rsid w:val="00F35699"/>
    <w:rsid w:val="00F36D7E"/>
    <w:rsid w:val="00F42AE9"/>
    <w:rsid w:val="00F42EC7"/>
    <w:rsid w:val="00F442C0"/>
    <w:rsid w:val="00F44C93"/>
    <w:rsid w:val="00F471FB"/>
    <w:rsid w:val="00F56F5B"/>
    <w:rsid w:val="00F63422"/>
    <w:rsid w:val="00F72310"/>
    <w:rsid w:val="00F765F3"/>
    <w:rsid w:val="00F8365F"/>
    <w:rsid w:val="00F8525F"/>
    <w:rsid w:val="00F86C70"/>
    <w:rsid w:val="00F8709D"/>
    <w:rsid w:val="00F975A8"/>
    <w:rsid w:val="00FA1D7B"/>
    <w:rsid w:val="00FB30BE"/>
    <w:rsid w:val="00FC0453"/>
    <w:rsid w:val="00FC1F81"/>
    <w:rsid w:val="00FC327C"/>
    <w:rsid w:val="00FC7A52"/>
    <w:rsid w:val="00FD0336"/>
    <w:rsid w:val="00FD2B50"/>
    <w:rsid w:val="00FD7379"/>
    <w:rsid w:val="00FD7F38"/>
    <w:rsid w:val="00FE0DAE"/>
    <w:rsid w:val="00FF1235"/>
    <w:rsid w:val="00FF1CBE"/>
    <w:rsid w:val="00FF717D"/>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Times New Roman"/>
        <w:lang w:val="pt-BR" w:eastAsia="pt-BR" w:bidi="ar-SA"/>
      </w:rPr>
    </w:rPrDefault>
    <w:pPrDefault>
      <w:pPr>
        <w:spacing w:line="360" w:lineRule="auto"/>
        <w:ind w:firstLine="709"/>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86E8E"/>
    <w:pPr>
      <w:jc w:val="both"/>
    </w:pPr>
    <w:rPr>
      <w:rFonts w:ascii="Times New Roman" w:eastAsia="Times New Roman" w:hAnsi="Times New Roman"/>
      <w:sz w:val="24"/>
      <w:szCs w:val="24"/>
    </w:rPr>
  </w:style>
  <w:style w:type="paragraph" w:styleId="Ttulo1">
    <w:name w:val="heading 1"/>
    <w:basedOn w:val="Normal"/>
    <w:next w:val="Normal"/>
    <w:link w:val="Ttulo1Char"/>
    <w:uiPriority w:val="9"/>
    <w:qFormat/>
    <w:rsid w:val="00E86E8E"/>
    <w:pPr>
      <w:keepNext/>
      <w:keepLines/>
      <w:spacing w:before="100" w:beforeAutospacing="1" w:after="100" w:afterAutospacing="1"/>
      <w:ind w:firstLine="0"/>
      <w:outlineLvl w:val="0"/>
    </w:pPr>
    <w:rPr>
      <w:b/>
      <w:bCs/>
      <w:szCs w:val="28"/>
    </w:rPr>
  </w:style>
  <w:style w:type="paragraph" w:styleId="Ttulo2">
    <w:name w:val="heading 2"/>
    <w:basedOn w:val="Normal"/>
    <w:next w:val="Normal"/>
    <w:link w:val="Ttulo2Char"/>
    <w:uiPriority w:val="9"/>
    <w:unhideWhenUsed/>
    <w:qFormat/>
    <w:rsid w:val="00E86E8E"/>
    <w:pPr>
      <w:keepNext/>
      <w:keepLines/>
      <w:spacing w:before="100" w:beforeAutospacing="1" w:after="100" w:afterAutospacing="1"/>
      <w:ind w:firstLine="0"/>
      <w:outlineLvl w:val="1"/>
    </w:pPr>
    <w:rPr>
      <w:rFonts w:eastAsiaTheme="majorEastAsia" w:cstheme="majorBidi"/>
      <w:b/>
      <w:bCs/>
      <w:szCs w:val="26"/>
    </w:rPr>
  </w:style>
  <w:style w:type="paragraph" w:styleId="Ttulo3">
    <w:name w:val="heading 3"/>
    <w:basedOn w:val="Normal"/>
    <w:next w:val="Normal"/>
    <w:link w:val="Ttulo3Char"/>
    <w:uiPriority w:val="9"/>
    <w:unhideWhenUsed/>
    <w:qFormat/>
    <w:rsid w:val="00E86E8E"/>
    <w:pPr>
      <w:keepNext/>
      <w:keepLines/>
      <w:spacing w:before="100" w:beforeAutospacing="1" w:after="100" w:afterAutospacing="1"/>
      <w:ind w:firstLine="0"/>
      <w:outlineLvl w:val="2"/>
    </w:pPr>
    <w:rPr>
      <w:b/>
      <w:bCs/>
    </w:rPr>
  </w:style>
  <w:style w:type="paragraph" w:styleId="Ttulo4">
    <w:name w:val="heading 4"/>
    <w:basedOn w:val="Normal"/>
    <w:next w:val="Normal"/>
    <w:link w:val="Ttulo4Char"/>
    <w:uiPriority w:val="9"/>
    <w:unhideWhenUsed/>
    <w:qFormat/>
    <w:rsid w:val="00E86E8E"/>
    <w:pPr>
      <w:keepNext/>
      <w:keepLines/>
      <w:spacing w:before="100" w:beforeAutospacing="1" w:after="100" w:afterAutospacing="1"/>
      <w:ind w:firstLine="0"/>
      <w:outlineLvl w:val="3"/>
    </w:pPr>
    <w:rPr>
      <w:rFonts w:eastAsiaTheme="majorEastAsia" w:cstheme="majorBidi"/>
      <w:b/>
      <w:bCs/>
      <w:iCs/>
    </w:rPr>
  </w:style>
  <w:style w:type="paragraph" w:styleId="Ttulo5">
    <w:name w:val="heading 5"/>
    <w:basedOn w:val="Normal"/>
    <w:next w:val="Normal"/>
    <w:link w:val="Ttulo5Char"/>
    <w:uiPriority w:val="9"/>
    <w:semiHidden/>
    <w:unhideWhenUsed/>
    <w:qFormat/>
    <w:rsid w:val="00283C45"/>
    <w:pPr>
      <w:keepNext/>
      <w:keepLines/>
      <w:spacing w:before="20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har"/>
    <w:uiPriority w:val="9"/>
    <w:semiHidden/>
    <w:unhideWhenUsed/>
    <w:qFormat/>
    <w:rsid w:val="00283C45"/>
    <w:pPr>
      <w:keepNext/>
      <w:keepLines/>
      <w:spacing w:before="20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har"/>
    <w:uiPriority w:val="9"/>
    <w:semiHidden/>
    <w:unhideWhenUsed/>
    <w:qFormat/>
    <w:rsid w:val="00283C45"/>
    <w:pPr>
      <w:keepNext/>
      <w:keepLines/>
      <w:spacing w:before="20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har"/>
    <w:uiPriority w:val="9"/>
    <w:semiHidden/>
    <w:unhideWhenUsed/>
    <w:qFormat/>
    <w:rsid w:val="00283C45"/>
    <w:pPr>
      <w:keepNext/>
      <w:keepLines/>
      <w:spacing w:before="20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har"/>
    <w:uiPriority w:val="9"/>
    <w:semiHidden/>
    <w:unhideWhenUsed/>
    <w:qFormat/>
    <w:rsid w:val="00283C45"/>
    <w:pPr>
      <w:keepNext/>
      <w:keepLines/>
      <w:spacing w:before="200"/>
      <w:outlineLvl w:val="8"/>
    </w:pPr>
    <w:rPr>
      <w:rFonts w:asciiTheme="majorHAnsi" w:eastAsiaTheme="majorEastAsia" w:hAnsiTheme="majorHAnsi" w:cstheme="majorBidi"/>
      <w:i/>
      <w:iCs/>
      <w:color w:val="404040" w:themeColor="text1" w:themeTint="BF"/>
      <w:sz w:val="20"/>
      <w:szCs w:val="20"/>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2Char">
    <w:name w:val="Título 2 Char"/>
    <w:basedOn w:val="Fontepargpadro"/>
    <w:link w:val="Ttulo2"/>
    <w:uiPriority w:val="9"/>
    <w:rsid w:val="00E86E8E"/>
    <w:rPr>
      <w:rFonts w:ascii="Times New Roman" w:eastAsiaTheme="majorEastAsia" w:hAnsi="Times New Roman" w:cstheme="majorBidi"/>
      <w:b/>
      <w:bCs/>
      <w:sz w:val="24"/>
      <w:szCs w:val="26"/>
    </w:rPr>
  </w:style>
  <w:style w:type="character" w:customStyle="1" w:styleId="Ttulo1Char">
    <w:name w:val="Título 1 Char"/>
    <w:basedOn w:val="Fontepargpadro"/>
    <w:link w:val="Ttulo1"/>
    <w:uiPriority w:val="9"/>
    <w:rsid w:val="00E86E8E"/>
    <w:rPr>
      <w:rFonts w:ascii="Times New Roman" w:eastAsia="Times New Roman" w:hAnsi="Times New Roman" w:cs="Times New Roman"/>
      <w:b/>
      <w:bCs/>
      <w:sz w:val="24"/>
      <w:szCs w:val="28"/>
      <w:lang w:eastAsia="pt-BR"/>
    </w:rPr>
  </w:style>
  <w:style w:type="character" w:customStyle="1" w:styleId="Ttulo3Char">
    <w:name w:val="Título 3 Char"/>
    <w:basedOn w:val="Fontepargpadro"/>
    <w:link w:val="Ttulo3"/>
    <w:uiPriority w:val="9"/>
    <w:rsid w:val="00E86E8E"/>
    <w:rPr>
      <w:rFonts w:ascii="Times New Roman" w:eastAsia="Times New Roman" w:hAnsi="Times New Roman" w:cs="Times New Roman"/>
      <w:b/>
      <w:bCs/>
      <w:sz w:val="24"/>
      <w:szCs w:val="24"/>
      <w:lang w:eastAsia="pt-BR"/>
    </w:rPr>
  </w:style>
  <w:style w:type="character" w:customStyle="1" w:styleId="Ttulo4Char">
    <w:name w:val="Título 4 Char"/>
    <w:basedOn w:val="Fontepargpadro"/>
    <w:link w:val="Ttulo4"/>
    <w:uiPriority w:val="9"/>
    <w:rsid w:val="00E86E8E"/>
    <w:rPr>
      <w:rFonts w:ascii="Times New Roman" w:eastAsiaTheme="majorEastAsia" w:hAnsi="Times New Roman" w:cstheme="majorBidi"/>
      <w:b/>
      <w:bCs/>
      <w:iCs/>
      <w:sz w:val="24"/>
      <w:szCs w:val="24"/>
    </w:rPr>
  </w:style>
  <w:style w:type="paragraph" w:styleId="Sumrio1">
    <w:name w:val="toc 1"/>
    <w:basedOn w:val="Normal"/>
    <w:next w:val="Normal"/>
    <w:autoRedefine/>
    <w:uiPriority w:val="39"/>
    <w:unhideWhenUsed/>
    <w:qFormat/>
    <w:rsid w:val="00E86E8E"/>
    <w:pPr>
      <w:tabs>
        <w:tab w:val="right" w:leader="dot" w:pos="9061"/>
      </w:tabs>
      <w:spacing w:after="100" w:line="240" w:lineRule="auto"/>
      <w:ind w:firstLine="0"/>
    </w:pPr>
    <w:rPr>
      <w:b/>
      <w:noProof/>
    </w:rPr>
  </w:style>
  <w:style w:type="paragraph" w:styleId="Sumrio2">
    <w:name w:val="toc 2"/>
    <w:basedOn w:val="Normal"/>
    <w:next w:val="Normal"/>
    <w:autoRedefine/>
    <w:uiPriority w:val="39"/>
    <w:semiHidden/>
    <w:unhideWhenUsed/>
    <w:qFormat/>
    <w:rsid w:val="00E86E8E"/>
    <w:pPr>
      <w:tabs>
        <w:tab w:val="left" w:pos="426"/>
        <w:tab w:val="right" w:leader="dot" w:pos="9061"/>
      </w:tabs>
      <w:spacing w:after="100" w:line="240" w:lineRule="auto"/>
      <w:ind w:left="240" w:hanging="240"/>
    </w:pPr>
  </w:style>
  <w:style w:type="paragraph" w:styleId="Sumrio3">
    <w:name w:val="toc 3"/>
    <w:basedOn w:val="Normal"/>
    <w:next w:val="Normal"/>
    <w:autoRedefine/>
    <w:uiPriority w:val="39"/>
    <w:semiHidden/>
    <w:unhideWhenUsed/>
    <w:qFormat/>
    <w:rsid w:val="00E86E8E"/>
    <w:pPr>
      <w:tabs>
        <w:tab w:val="right" w:leader="dot" w:pos="9061"/>
      </w:tabs>
      <w:spacing w:after="100" w:line="240" w:lineRule="auto"/>
      <w:ind w:left="480" w:hanging="480"/>
    </w:pPr>
  </w:style>
  <w:style w:type="paragraph" w:styleId="Legenda">
    <w:name w:val="caption"/>
    <w:basedOn w:val="Normal"/>
    <w:next w:val="Normal"/>
    <w:uiPriority w:val="35"/>
    <w:unhideWhenUsed/>
    <w:qFormat/>
    <w:rsid w:val="00E86E8E"/>
    <w:pPr>
      <w:spacing w:after="200" w:line="240" w:lineRule="auto"/>
      <w:ind w:firstLine="0"/>
      <w:jc w:val="left"/>
    </w:pPr>
    <w:rPr>
      <w:bCs/>
      <w:sz w:val="20"/>
      <w:szCs w:val="18"/>
    </w:rPr>
  </w:style>
  <w:style w:type="paragraph" w:styleId="PargrafodaLista">
    <w:name w:val="List Paragraph"/>
    <w:basedOn w:val="Normal"/>
    <w:uiPriority w:val="34"/>
    <w:qFormat/>
    <w:rsid w:val="00E86E8E"/>
    <w:pPr>
      <w:spacing w:line="240" w:lineRule="auto"/>
      <w:ind w:left="720" w:firstLine="0"/>
      <w:contextualSpacing/>
      <w:jc w:val="left"/>
    </w:pPr>
  </w:style>
  <w:style w:type="paragraph" w:styleId="CabealhodoSumrio">
    <w:name w:val="TOC Heading"/>
    <w:basedOn w:val="Ttulo1"/>
    <w:next w:val="Normal"/>
    <w:uiPriority w:val="39"/>
    <w:semiHidden/>
    <w:unhideWhenUsed/>
    <w:qFormat/>
    <w:rsid w:val="00E86E8E"/>
    <w:pPr>
      <w:spacing w:before="480" w:beforeAutospacing="0" w:after="0" w:afterAutospacing="0" w:line="276" w:lineRule="auto"/>
      <w:jc w:val="left"/>
      <w:outlineLvl w:val="9"/>
    </w:pPr>
    <w:rPr>
      <w:rFonts w:asciiTheme="majorHAnsi" w:eastAsiaTheme="majorEastAsia" w:hAnsiTheme="majorHAnsi" w:cstheme="majorBidi"/>
      <w:color w:val="365F91" w:themeColor="accent1" w:themeShade="BF"/>
      <w:sz w:val="28"/>
      <w:lang w:eastAsia="en-US"/>
    </w:rPr>
  </w:style>
  <w:style w:type="paragraph" w:styleId="Textodebalo">
    <w:name w:val="Balloon Text"/>
    <w:basedOn w:val="Normal"/>
    <w:link w:val="TextodebaloChar"/>
    <w:uiPriority w:val="99"/>
    <w:semiHidden/>
    <w:unhideWhenUsed/>
    <w:rsid w:val="006D1676"/>
    <w:pPr>
      <w:spacing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6D1676"/>
    <w:rPr>
      <w:rFonts w:ascii="Tahoma" w:eastAsia="Times New Roman" w:hAnsi="Tahoma" w:cs="Tahoma"/>
      <w:sz w:val="16"/>
      <w:szCs w:val="16"/>
    </w:rPr>
  </w:style>
  <w:style w:type="paragraph" w:styleId="NormalWeb">
    <w:name w:val="Normal (Web)"/>
    <w:basedOn w:val="Normal"/>
    <w:uiPriority w:val="99"/>
    <w:rsid w:val="006C30A3"/>
    <w:pPr>
      <w:spacing w:before="100" w:beforeAutospacing="1" w:after="100" w:afterAutospacing="1" w:line="240" w:lineRule="auto"/>
      <w:ind w:firstLine="0"/>
      <w:jc w:val="left"/>
    </w:pPr>
  </w:style>
  <w:style w:type="character" w:styleId="TextodoEspaoReservado">
    <w:name w:val="Placeholder Text"/>
    <w:basedOn w:val="Fontepargpadro"/>
    <w:uiPriority w:val="99"/>
    <w:semiHidden/>
    <w:rsid w:val="006C30A3"/>
    <w:rPr>
      <w:color w:val="808080"/>
    </w:rPr>
  </w:style>
  <w:style w:type="character" w:styleId="Hyperlink">
    <w:name w:val="Hyperlink"/>
    <w:basedOn w:val="Fontepargpadro"/>
    <w:uiPriority w:val="99"/>
    <w:unhideWhenUsed/>
    <w:rsid w:val="00736894"/>
    <w:rPr>
      <w:color w:val="0000FF" w:themeColor="hyperlink"/>
      <w:u w:val="single"/>
    </w:rPr>
  </w:style>
  <w:style w:type="paragraph" w:styleId="ndicedeilustraes">
    <w:name w:val="table of figures"/>
    <w:basedOn w:val="Normal"/>
    <w:next w:val="Normal"/>
    <w:uiPriority w:val="99"/>
    <w:unhideWhenUsed/>
    <w:rsid w:val="00736894"/>
  </w:style>
  <w:style w:type="table" w:styleId="Tabelacomgrade">
    <w:name w:val="Table Grid"/>
    <w:basedOn w:val="Tabelanormal"/>
    <w:uiPriority w:val="59"/>
    <w:rsid w:val="00736894"/>
    <w:rPr>
      <w:rFonts w:ascii="Times New Roman" w:eastAsia="Times New Roman" w:hAnsi="Times New Roman"/>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styleId="CitaoHTML">
    <w:name w:val="HTML Cite"/>
    <w:basedOn w:val="Fontepargpadro"/>
    <w:uiPriority w:val="99"/>
    <w:semiHidden/>
    <w:unhideWhenUsed/>
    <w:rsid w:val="004A53C0"/>
    <w:rPr>
      <w:i w:val="0"/>
      <w:iCs w:val="0"/>
    </w:rPr>
  </w:style>
  <w:style w:type="paragraph" w:styleId="Cabealho">
    <w:name w:val="header"/>
    <w:basedOn w:val="Normal"/>
    <w:link w:val="CabealhoChar"/>
    <w:uiPriority w:val="99"/>
    <w:unhideWhenUsed/>
    <w:rsid w:val="007743CA"/>
    <w:pPr>
      <w:tabs>
        <w:tab w:val="center" w:pos="4252"/>
        <w:tab w:val="right" w:pos="8504"/>
      </w:tabs>
      <w:spacing w:line="240" w:lineRule="auto"/>
    </w:pPr>
  </w:style>
  <w:style w:type="character" w:customStyle="1" w:styleId="CabealhoChar">
    <w:name w:val="Cabeçalho Char"/>
    <w:basedOn w:val="Fontepargpadro"/>
    <w:link w:val="Cabealho"/>
    <w:uiPriority w:val="99"/>
    <w:rsid w:val="007743CA"/>
    <w:rPr>
      <w:rFonts w:ascii="Times New Roman" w:eastAsia="Times New Roman" w:hAnsi="Times New Roman"/>
      <w:sz w:val="24"/>
      <w:szCs w:val="24"/>
    </w:rPr>
  </w:style>
  <w:style w:type="paragraph" w:styleId="Rodap">
    <w:name w:val="footer"/>
    <w:basedOn w:val="Normal"/>
    <w:link w:val="RodapChar"/>
    <w:uiPriority w:val="99"/>
    <w:unhideWhenUsed/>
    <w:rsid w:val="007743CA"/>
    <w:pPr>
      <w:tabs>
        <w:tab w:val="center" w:pos="4252"/>
        <w:tab w:val="right" w:pos="8504"/>
      </w:tabs>
      <w:spacing w:line="240" w:lineRule="auto"/>
    </w:pPr>
  </w:style>
  <w:style w:type="character" w:customStyle="1" w:styleId="RodapChar">
    <w:name w:val="Rodapé Char"/>
    <w:basedOn w:val="Fontepargpadro"/>
    <w:link w:val="Rodap"/>
    <w:uiPriority w:val="99"/>
    <w:rsid w:val="007743CA"/>
    <w:rPr>
      <w:rFonts w:ascii="Times New Roman" w:eastAsia="Times New Roman" w:hAnsi="Times New Roman"/>
      <w:sz w:val="24"/>
      <w:szCs w:val="24"/>
    </w:rPr>
  </w:style>
  <w:style w:type="paragraph" w:customStyle="1" w:styleId="Standard">
    <w:name w:val="Standard"/>
    <w:rsid w:val="00283C45"/>
    <w:pPr>
      <w:widowControl w:val="0"/>
      <w:suppressAutoHyphens/>
      <w:autoSpaceDN w:val="0"/>
      <w:spacing w:line="240" w:lineRule="auto"/>
      <w:ind w:firstLine="0"/>
      <w:textAlignment w:val="baseline"/>
    </w:pPr>
    <w:rPr>
      <w:rFonts w:ascii="Liberation Serif" w:eastAsia="DejaVu Sans" w:hAnsi="Liberation Serif" w:cs="DejaVu Sans"/>
      <w:kern w:val="3"/>
      <w:sz w:val="24"/>
      <w:szCs w:val="24"/>
    </w:rPr>
  </w:style>
  <w:style w:type="character" w:customStyle="1" w:styleId="Ttulo5Char">
    <w:name w:val="Título 5 Char"/>
    <w:basedOn w:val="Fontepargpadro"/>
    <w:link w:val="Ttulo5"/>
    <w:uiPriority w:val="9"/>
    <w:semiHidden/>
    <w:rsid w:val="00283C45"/>
    <w:rPr>
      <w:rFonts w:asciiTheme="majorHAnsi" w:eastAsiaTheme="majorEastAsia" w:hAnsiTheme="majorHAnsi" w:cstheme="majorBidi"/>
      <w:color w:val="243F60" w:themeColor="accent1" w:themeShade="7F"/>
      <w:sz w:val="24"/>
      <w:szCs w:val="24"/>
    </w:rPr>
  </w:style>
  <w:style w:type="character" w:customStyle="1" w:styleId="Ttulo6Char">
    <w:name w:val="Título 6 Char"/>
    <w:basedOn w:val="Fontepargpadro"/>
    <w:link w:val="Ttulo6"/>
    <w:uiPriority w:val="9"/>
    <w:semiHidden/>
    <w:rsid w:val="00283C45"/>
    <w:rPr>
      <w:rFonts w:asciiTheme="majorHAnsi" w:eastAsiaTheme="majorEastAsia" w:hAnsiTheme="majorHAnsi" w:cstheme="majorBidi"/>
      <w:i/>
      <w:iCs/>
      <w:color w:val="243F60" w:themeColor="accent1" w:themeShade="7F"/>
      <w:sz w:val="24"/>
      <w:szCs w:val="24"/>
    </w:rPr>
  </w:style>
  <w:style w:type="character" w:customStyle="1" w:styleId="Ttulo7Char">
    <w:name w:val="Título 7 Char"/>
    <w:basedOn w:val="Fontepargpadro"/>
    <w:link w:val="Ttulo7"/>
    <w:uiPriority w:val="9"/>
    <w:semiHidden/>
    <w:rsid w:val="00283C45"/>
    <w:rPr>
      <w:rFonts w:asciiTheme="majorHAnsi" w:eastAsiaTheme="majorEastAsia" w:hAnsiTheme="majorHAnsi" w:cstheme="majorBidi"/>
      <w:i/>
      <w:iCs/>
      <w:color w:val="404040" w:themeColor="text1" w:themeTint="BF"/>
      <w:sz w:val="24"/>
      <w:szCs w:val="24"/>
    </w:rPr>
  </w:style>
  <w:style w:type="character" w:customStyle="1" w:styleId="Ttulo8Char">
    <w:name w:val="Título 8 Char"/>
    <w:basedOn w:val="Fontepargpadro"/>
    <w:link w:val="Ttulo8"/>
    <w:uiPriority w:val="9"/>
    <w:semiHidden/>
    <w:rsid w:val="00283C45"/>
    <w:rPr>
      <w:rFonts w:asciiTheme="majorHAnsi" w:eastAsiaTheme="majorEastAsia" w:hAnsiTheme="majorHAnsi" w:cstheme="majorBidi"/>
      <w:color w:val="404040" w:themeColor="text1" w:themeTint="BF"/>
    </w:rPr>
  </w:style>
  <w:style w:type="character" w:customStyle="1" w:styleId="Ttulo9Char">
    <w:name w:val="Título 9 Char"/>
    <w:basedOn w:val="Fontepargpadro"/>
    <w:link w:val="Ttulo9"/>
    <w:uiPriority w:val="9"/>
    <w:semiHidden/>
    <w:rsid w:val="00283C45"/>
    <w:rPr>
      <w:rFonts w:asciiTheme="majorHAnsi" w:eastAsiaTheme="majorEastAsia" w:hAnsiTheme="majorHAnsi" w:cstheme="majorBidi"/>
      <w:i/>
      <w:iCs/>
      <w:color w:val="404040" w:themeColor="text1" w:themeTint="BF"/>
    </w:rPr>
  </w:style>
  <w:style w:type="paragraph" w:customStyle="1" w:styleId="MonografiaUfam">
    <w:name w:val="Monografia Ufam"/>
    <w:basedOn w:val="Normal"/>
    <w:link w:val="MonografiaUfamChar"/>
    <w:rsid w:val="00283C45"/>
    <w:rPr>
      <w:rFonts w:eastAsia="Calibri"/>
    </w:rPr>
  </w:style>
  <w:style w:type="character" w:customStyle="1" w:styleId="MonografiaUfamChar">
    <w:name w:val="Monografia Ufam Char"/>
    <w:basedOn w:val="Fontepargpadro"/>
    <w:link w:val="MonografiaUfam"/>
    <w:rsid w:val="00283C45"/>
    <w:rPr>
      <w:rFonts w:ascii="Times New Roman" w:hAnsi="Times New Roman"/>
      <w:sz w:val="24"/>
      <w:szCs w:val="24"/>
    </w:rPr>
  </w:style>
  <w:style w:type="paragraph" w:styleId="Ttulo">
    <w:name w:val="Title"/>
    <w:basedOn w:val="Normal"/>
    <w:next w:val="Normal"/>
    <w:link w:val="TtuloChar"/>
    <w:uiPriority w:val="10"/>
    <w:qFormat/>
    <w:rsid w:val="00283C45"/>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har">
    <w:name w:val="Título Char"/>
    <w:basedOn w:val="Fontepargpadro"/>
    <w:link w:val="Ttulo"/>
    <w:uiPriority w:val="10"/>
    <w:rsid w:val="00283C45"/>
    <w:rPr>
      <w:rFonts w:asciiTheme="majorHAnsi" w:eastAsiaTheme="majorEastAsia" w:hAnsiTheme="majorHAnsi" w:cstheme="majorBidi"/>
      <w:color w:val="17365D" w:themeColor="text2" w:themeShade="BF"/>
      <w:spacing w:val="5"/>
      <w:kern w:val="28"/>
      <w:sz w:val="52"/>
      <w:szCs w:val="52"/>
    </w:rPr>
  </w:style>
  <w:style w:type="paragraph" w:styleId="Subttulo">
    <w:name w:val="Subtitle"/>
    <w:basedOn w:val="Normal"/>
    <w:next w:val="Normal"/>
    <w:link w:val="SubttuloChar"/>
    <w:uiPriority w:val="11"/>
    <w:qFormat/>
    <w:rsid w:val="00283C45"/>
    <w:pPr>
      <w:numPr>
        <w:ilvl w:val="1"/>
      </w:numPr>
      <w:ind w:firstLine="709"/>
    </w:pPr>
    <w:rPr>
      <w:rFonts w:asciiTheme="majorHAnsi" w:eastAsiaTheme="majorEastAsia" w:hAnsiTheme="majorHAnsi" w:cstheme="majorBidi"/>
      <w:i/>
      <w:iCs/>
      <w:color w:val="4F81BD" w:themeColor="accent1"/>
      <w:spacing w:val="15"/>
    </w:rPr>
  </w:style>
  <w:style w:type="character" w:customStyle="1" w:styleId="SubttuloChar">
    <w:name w:val="Subtítulo Char"/>
    <w:basedOn w:val="Fontepargpadro"/>
    <w:link w:val="Subttulo"/>
    <w:uiPriority w:val="11"/>
    <w:rsid w:val="00283C45"/>
    <w:rPr>
      <w:rFonts w:asciiTheme="majorHAnsi" w:eastAsiaTheme="majorEastAsia" w:hAnsiTheme="majorHAnsi" w:cstheme="majorBidi"/>
      <w:i/>
      <w:iCs/>
      <w:color w:val="4F81BD" w:themeColor="accent1"/>
      <w:spacing w:val="15"/>
      <w:sz w:val="24"/>
      <w:szCs w:val="24"/>
    </w:rPr>
  </w:style>
  <w:style w:type="character" w:styleId="Forte">
    <w:name w:val="Strong"/>
    <w:uiPriority w:val="22"/>
    <w:qFormat/>
    <w:rsid w:val="00283C45"/>
    <w:rPr>
      <w:b/>
      <w:bCs/>
    </w:rPr>
  </w:style>
  <w:style w:type="character" w:styleId="nfase">
    <w:name w:val="Emphasis"/>
    <w:uiPriority w:val="20"/>
    <w:qFormat/>
    <w:rsid w:val="00283C45"/>
    <w:rPr>
      <w:i/>
      <w:iCs/>
    </w:rPr>
  </w:style>
  <w:style w:type="paragraph" w:styleId="SemEspaamento">
    <w:name w:val="No Spacing"/>
    <w:basedOn w:val="Normal"/>
    <w:uiPriority w:val="1"/>
    <w:qFormat/>
    <w:rsid w:val="00283C45"/>
    <w:pPr>
      <w:spacing w:line="240" w:lineRule="auto"/>
    </w:pPr>
    <w:rPr>
      <w:rFonts w:eastAsia="Calibri"/>
    </w:rPr>
  </w:style>
  <w:style w:type="paragraph" w:styleId="Citao">
    <w:name w:val="Quote"/>
    <w:basedOn w:val="Normal"/>
    <w:next w:val="Normal"/>
    <w:link w:val="CitaoChar"/>
    <w:uiPriority w:val="29"/>
    <w:qFormat/>
    <w:rsid w:val="00283C45"/>
    <w:rPr>
      <w:rFonts w:eastAsia="Calibri"/>
      <w:i/>
      <w:iCs/>
      <w:color w:val="000000" w:themeColor="text1"/>
    </w:rPr>
  </w:style>
  <w:style w:type="character" w:customStyle="1" w:styleId="CitaoChar">
    <w:name w:val="Citação Char"/>
    <w:basedOn w:val="Fontepargpadro"/>
    <w:link w:val="Citao"/>
    <w:uiPriority w:val="29"/>
    <w:rsid w:val="00283C45"/>
    <w:rPr>
      <w:rFonts w:ascii="Times New Roman" w:hAnsi="Times New Roman"/>
      <w:i/>
      <w:iCs/>
      <w:color w:val="000000" w:themeColor="text1"/>
      <w:sz w:val="24"/>
      <w:szCs w:val="24"/>
    </w:rPr>
  </w:style>
  <w:style w:type="paragraph" w:styleId="CitaoIntensa">
    <w:name w:val="Intense Quote"/>
    <w:basedOn w:val="Normal"/>
    <w:next w:val="Normal"/>
    <w:link w:val="CitaoIntensaChar"/>
    <w:uiPriority w:val="30"/>
    <w:qFormat/>
    <w:rsid w:val="00283C45"/>
    <w:pPr>
      <w:pBdr>
        <w:bottom w:val="single" w:sz="4" w:space="4" w:color="4F81BD" w:themeColor="accent1"/>
      </w:pBdr>
      <w:spacing w:before="200" w:after="280"/>
      <w:ind w:left="936" w:right="936"/>
    </w:pPr>
    <w:rPr>
      <w:rFonts w:eastAsia="Calibri"/>
      <w:b/>
      <w:bCs/>
      <w:i/>
      <w:iCs/>
      <w:color w:val="4F81BD" w:themeColor="accent1"/>
    </w:rPr>
  </w:style>
  <w:style w:type="character" w:customStyle="1" w:styleId="CitaoIntensaChar">
    <w:name w:val="Citação Intensa Char"/>
    <w:basedOn w:val="Fontepargpadro"/>
    <w:link w:val="CitaoIntensa"/>
    <w:uiPriority w:val="30"/>
    <w:rsid w:val="00283C45"/>
    <w:rPr>
      <w:rFonts w:ascii="Times New Roman" w:hAnsi="Times New Roman"/>
      <w:b/>
      <w:bCs/>
      <w:i/>
      <w:iCs/>
      <w:color w:val="4F81BD" w:themeColor="accent1"/>
      <w:sz w:val="24"/>
      <w:szCs w:val="24"/>
    </w:rPr>
  </w:style>
  <w:style w:type="character" w:styleId="nfaseSutil">
    <w:name w:val="Subtle Emphasis"/>
    <w:uiPriority w:val="19"/>
    <w:qFormat/>
    <w:rsid w:val="00283C45"/>
    <w:rPr>
      <w:i/>
      <w:iCs/>
      <w:color w:val="808080" w:themeColor="text1" w:themeTint="7F"/>
    </w:rPr>
  </w:style>
  <w:style w:type="character" w:styleId="nfaseIntensa">
    <w:name w:val="Intense Emphasis"/>
    <w:uiPriority w:val="21"/>
    <w:qFormat/>
    <w:rsid w:val="00283C45"/>
    <w:rPr>
      <w:b/>
      <w:bCs/>
      <w:i/>
      <w:iCs/>
      <w:color w:val="4F81BD" w:themeColor="accent1"/>
    </w:rPr>
  </w:style>
  <w:style w:type="character" w:styleId="RefernciaSutil">
    <w:name w:val="Subtle Reference"/>
    <w:basedOn w:val="Fontepargpadro"/>
    <w:uiPriority w:val="31"/>
    <w:qFormat/>
    <w:rsid w:val="00283C45"/>
    <w:rPr>
      <w:smallCaps/>
      <w:color w:val="C0504D" w:themeColor="accent2"/>
      <w:u w:val="single"/>
    </w:rPr>
  </w:style>
  <w:style w:type="character" w:styleId="RefernciaIntensa">
    <w:name w:val="Intense Reference"/>
    <w:uiPriority w:val="32"/>
    <w:qFormat/>
    <w:rsid w:val="00283C45"/>
    <w:rPr>
      <w:b/>
      <w:bCs/>
      <w:smallCaps/>
      <w:color w:val="C0504D" w:themeColor="accent2"/>
      <w:spacing w:val="5"/>
      <w:u w:val="single"/>
    </w:rPr>
  </w:style>
  <w:style w:type="character" w:styleId="TtulodoLivro">
    <w:name w:val="Book Title"/>
    <w:basedOn w:val="Fontepargpadro"/>
    <w:uiPriority w:val="33"/>
    <w:qFormat/>
    <w:rsid w:val="00283C45"/>
    <w:rPr>
      <w:b/>
      <w:bCs/>
      <w:smallCaps/>
      <w:spacing w:val="5"/>
    </w:rPr>
  </w:style>
  <w:style w:type="paragraph" w:styleId="Bibliografia">
    <w:name w:val="Bibliography"/>
    <w:basedOn w:val="Normal"/>
    <w:next w:val="Normal"/>
    <w:uiPriority w:val="37"/>
    <w:unhideWhenUsed/>
    <w:rsid w:val="00283C45"/>
    <w:rPr>
      <w:rFonts w:eastAsia="Calibri"/>
    </w:rPr>
  </w:style>
  <w:style w:type="paragraph" w:customStyle="1" w:styleId="Capa">
    <w:name w:val="Capa"/>
    <w:basedOn w:val="Normal"/>
    <w:link w:val="CapaChar"/>
    <w:qFormat/>
    <w:rsid w:val="00283C45"/>
    <w:pPr>
      <w:spacing w:line="240" w:lineRule="auto"/>
      <w:ind w:firstLine="0"/>
      <w:jc w:val="center"/>
    </w:pPr>
    <w:rPr>
      <w:rFonts w:eastAsiaTheme="minorEastAsia"/>
      <w:sz w:val="28"/>
      <w:szCs w:val="28"/>
      <w:lang w:eastAsia="en-US" w:bidi="en-US"/>
    </w:rPr>
  </w:style>
  <w:style w:type="character" w:customStyle="1" w:styleId="CapaChar">
    <w:name w:val="Capa Char"/>
    <w:basedOn w:val="Fontepargpadro"/>
    <w:link w:val="Capa"/>
    <w:rsid w:val="00283C45"/>
    <w:rPr>
      <w:rFonts w:ascii="Times New Roman" w:eastAsiaTheme="minorEastAsia" w:hAnsi="Times New Roman"/>
      <w:sz w:val="28"/>
      <w:szCs w:val="28"/>
      <w:lang w:eastAsia="en-US" w:bidi="en-US"/>
    </w:rPr>
  </w:style>
  <w:style w:type="numbering" w:customStyle="1" w:styleId="WW8Num4">
    <w:name w:val="WW8Num4"/>
    <w:basedOn w:val="Semlista"/>
    <w:rsid w:val="00283C45"/>
    <w:pPr>
      <w:numPr>
        <w:numId w:val="20"/>
      </w:numPr>
    </w:pPr>
  </w:style>
  <w:style w:type="character" w:styleId="Refdecomentrio">
    <w:name w:val="annotation reference"/>
    <w:basedOn w:val="Fontepargpadro"/>
    <w:uiPriority w:val="99"/>
    <w:semiHidden/>
    <w:unhideWhenUsed/>
    <w:rsid w:val="00283C45"/>
    <w:rPr>
      <w:sz w:val="16"/>
      <w:szCs w:val="16"/>
    </w:rPr>
  </w:style>
  <w:style w:type="paragraph" w:styleId="Textodecomentrio">
    <w:name w:val="annotation text"/>
    <w:basedOn w:val="Normal"/>
    <w:link w:val="TextodecomentrioChar"/>
    <w:uiPriority w:val="99"/>
    <w:semiHidden/>
    <w:unhideWhenUsed/>
    <w:rsid w:val="00283C45"/>
    <w:pPr>
      <w:spacing w:line="240" w:lineRule="auto"/>
    </w:pPr>
    <w:rPr>
      <w:rFonts w:eastAsia="Calibri"/>
      <w:sz w:val="20"/>
      <w:szCs w:val="20"/>
    </w:rPr>
  </w:style>
  <w:style w:type="character" w:customStyle="1" w:styleId="TextodecomentrioChar">
    <w:name w:val="Texto de comentário Char"/>
    <w:basedOn w:val="Fontepargpadro"/>
    <w:link w:val="Textodecomentrio"/>
    <w:uiPriority w:val="99"/>
    <w:semiHidden/>
    <w:rsid w:val="00283C45"/>
    <w:rPr>
      <w:rFonts w:ascii="Times New Roman" w:hAnsi="Times New Roman"/>
    </w:rPr>
  </w:style>
  <w:style w:type="paragraph" w:styleId="Assuntodocomentrio">
    <w:name w:val="annotation subject"/>
    <w:basedOn w:val="Textodecomentrio"/>
    <w:next w:val="Textodecomentrio"/>
    <w:link w:val="AssuntodocomentrioChar"/>
    <w:uiPriority w:val="99"/>
    <w:semiHidden/>
    <w:unhideWhenUsed/>
    <w:rsid w:val="00283C45"/>
    <w:rPr>
      <w:b/>
      <w:bCs/>
    </w:rPr>
  </w:style>
  <w:style w:type="character" w:customStyle="1" w:styleId="AssuntodocomentrioChar">
    <w:name w:val="Assunto do comentário Char"/>
    <w:basedOn w:val="TextodecomentrioChar"/>
    <w:link w:val="Assuntodocomentrio"/>
    <w:uiPriority w:val="99"/>
    <w:semiHidden/>
    <w:rsid w:val="00283C45"/>
    <w:rPr>
      <w:rFonts w:ascii="Times New Roman" w:hAnsi="Times New Roman"/>
      <w:b/>
      <w:bCs/>
    </w:rPr>
  </w:style>
  <w:style w:type="character" w:customStyle="1" w:styleId="longtext">
    <w:name w:val="long_text"/>
    <w:basedOn w:val="Fontepargpadro"/>
    <w:rsid w:val="00283C45"/>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Times New Roman"/>
        <w:lang w:val="pt-BR" w:eastAsia="pt-BR" w:bidi="ar-SA"/>
      </w:rPr>
    </w:rPrDefault>
    <w:pPrDefault>
      <w:pPr>
        <w:spacing w:line="360" w:lineRule="auto"/>
        <w:ind w:firstLine="709"/>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86E8E"/>
    <w:pPr>
      <w:jc w:val="both"/>
    </w:pPr>
    <w:rPr>
      <w:rFonts w:ascii="Times New Roman" w:eastAsia="Times New Roman" w:hAnsi="Times New Roman"/>
      <w:sz w:val="24"/>
      <w:szCs w:val="24"/>
    </w:rPr>
  </w:style>
  <w:style w:type="paragraph" w:styleId="Ttulo1">
    <w:name w:val="heading 1"/>
    <w:basedOn w:val="Normal"/>
    <w:next w:val="Normal"/>
    <w:link w:val="Ttulo1Char"/>
    <w:uiPriority w:val="9"/>
    <w:qFormat/>
    <w:rsid w:val="00E86E8E"/>
    <w:pPr>
      <w:keepNext/>
      <w:keepLines/>
      <w:spacing w:before="100" w:beforeAutospacing="1" w:after="100" w:afterAutospacing="1"/>
      <w:ind w:firstLine="0"/>
      <w:outlineLvl w:val="0"/>
    </w:pPr>
    <w:rPr>
      <w:b/>
      <w:bCs/>
      <w:szCs w:val="28"/>
    </w:rPr>
  </w:style>
  <w:style w:type="paragraph" w:styleId="Ttulo2">
    <w:name w:val="heading 2"/>
    <w:basedOn w:val="Normal"/>
    <w:next w:val="Normal"/>
    <w:link w:val="Ttulo2Char"/>
    <w:uiPriority w:val="9"/>
    <w:unhideWhenUsed/>
    <w:qFormat/>
    <w:rsid w:val="00E86E8E"/>
    <w:pPr>
      <w:keepNext/>
      <w:keepLines/>
      <w:spacing w:before="100" w:beforeAutospacing="1" w:after="100" w:afterAutospacing="1"/>
      <w:ind w:firstLine="0"/>
      <w:outlineLvl w:val="1"/>
    </w:pPr>
    <w:rPr>
      <w:rFonts w:eastAsiaTheme="majorEastAsia" w:cstheme="majorBidi"/>
      <w:b/>
      <w:bCs/>
      <w:szCs w:val="26"/>
    </w:rPr>
  </w:style>
  <w:style w:type="paragraph" w:styleId="Ttulo3">
    <w:name w:val="heading 3"/>
    <w:basedOn w:val="Normal"/>
    <w:next w:val="Normal"/>
    <w:link w:val="Ttulo3Char"/>
    <w:uiPriority w:val="9"/>
    <w:unhideWhenUsed/>
    <w:qFormat/>
    <w:rsid w:val="00E86E8E"/>
    <w:pPr>
      <w:keepNext/>
      <w:keepLines/>
      <w:spacing w:before="100" w:beforeAutospacing="1" w:after="100" w:afterAutospacing="1"/>
      <w:ind w:firstLine="0"/>
      <w:outlineLvl w:val="2"/>
    </w:pPr>
    <w:rPr>
      <w:b/>
      <w:bCs/>
    </w:rPr>
  </w:style>
  <w:style w:type="paragraph" w:styleId="Ttulo4">
    <w:name w:val="heading 4"/>
    <w:basedOn w:val="Normal"/>
    <w:next w:val="Normal"/>
    <w:link w:val="Ttulo4Char"/>
    <w:uiPriority w:val="9"/>
    <w:unhideWhenUsed/>
    <w:qFormat/>
    <w:rsid w:val="00E86E8E"/>
    <w:pPr>
      <w:keepNext/>
      <w:keepLines/>
      <w:spacing w:before="100" w:beforeAutospacing="1" w:after="100" w:afterAutospacing="1"/>
      <w:ind w:firstLine="0"/>
      <w:outlineLvl w:val="3"/>
    </w:pPr>
    <w:rPr>
      <w:rFonts w:eastAsiaTheme="majorEastAsia" w:cstheme="majorBidi"/>
      <w:b/>
      <w:bCs/>
      <w:iCs/>
    </w:rPr>
  </w:style>
  <w:style w:type="paragraph" w:styleId="Ttulo5">
    <w:name w:val="heading 5"/>
    <w:basedOn w:val="Normal"/>
    <w:next w:val="Normal"/>
    <w:link w:val="Ttulo5Char"/>
    <w:uiPriority w:val="9"/>
    <w:semiHidden/>
    <w:unhideWhenUsed/>
    <w:qFormat/>
    <w:rsid w:val="00283C45"/>
    <w:pPr>
      <w:keepNext/>
      <w:keepLines/>
      <w:spacing w:before="20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har"/>
    <w:uiPriority w:val="9"/>
    <w:semiHidden/>
    <w:unhideWhenUsed/>
    <w:qFormat/>
    <w:rsid w:val="00283C45"/>
    <w:pPr>
      <w:keepNext/>
      <w:keepLines/>
      <w:spacing w:before="20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har"/>
    <w:uiPriority w:val="9"/>
    <w:semiHidden/>
    <w:unhideWhenUsed/>
    <w:qFormat/>
    <w:rsid w:val="00283C45"/>
    <w:pPr>
      <w:keepNext/>
      <w:keepLines/>
      <w:spacing w:before="20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har"/>
    <w:uiPriority w:val="9"/>
    <w:semiHidden/>
    <w:unhideWhenUsed/>
    <w:qFormat/>
    <w:rsid w:val="00283C45"/>
    <w:pPr>
      <w:keepNext/>
      <w:keepLines/>
      <w:spacing w:before="20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har"/>
    <w:uiPriority w:val="9"/>
    <w:semiHidden/>
    <w:unhideWhenUsed/>
    <w:qFormat/>
    <w:rsid w:val="00283C45"/>
    <w:pPr>
      <w:keepNext/>
      <w:keepLines/>
      <w:spacing w:before="200"/>
      <w:outlineLvl w:val="8"/>
    </w:pPr>
    <w:rPr>
      <w:rFonts w:asciiTheme="majorHAnsi" w:eastAsiaTheme="majorEastAsia" w:hAnsiTheme="majorHAnsi" w:cstheme="majorBidi"/>
      <w:i/>
      <w:iCs/>
      <w:color w:val="404040" w:themeColor="text1" w:themeTint="BF"/>
      <w:sz w:val="20"/>
      <w:szCs w:val="20"/>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2Char">
    <w:name w:val="Título 2 Char"/>
    <w:basedOn w:val="Fontepargpadro"/>
    <w:link w:val="Ttulo2"/>
    <w:uiPriority w:val="9"/>
    <w:rsid w:val="00E86E8E"/>
    <w:rPr>
      <w:rFonts w:ascii="Times New Roman" w:eastAsiaTheme="majorEastAsia" w:hAnsi="Times New Roman" w:cstheme="majorBidi"/>
      <w:b/>
      <w:bCs/>
      <w:sz w:val="24"/>
      <w:szCs w:val="26"/>
    </w:rPr>
  </w:style>
  <w:style w:type="character" w:customStyle="1" w:styleId="Ttulo1Char">
    <w:name w:val="Título 1 Char"/>
    <w:basedOn w:val="Fontepargpadro"/>
    <w:link w:val="Ttulo1"/>
    <w:uiPriority w:val="9"/>
    <w:rsid w:val="00E86E8E"/>
    <w:rPr>
      <w:rFonts w:ascii="Times New Roman" w:eastAsia="Times New Roman" w:hAnsi="Times New Roman" w:cs="Times New Roman"/>
      <w:b/>
      <w:bCs/>
      <w:sz w:val="24"/>
      <w:szCs w:val="28"/>
      <w:lang w:eastAsia="pt-BR"/>
    </w:rPr>
  </w:style>
  <w:style w:type="character" w:customStyle="1" w:styleId="Ttulo3Char">
    <w:name w:val="Título 3 Char"/>
    <w:basedOn w:val="Fontepargpadro"/>
    <w:link w:val="Ttulo3"/>
    <w:uiPriority w:val="9"/>
    <w:rsid w:val="00E86E8E"/>
    <w:rPr>
      <w:rFonts w:ascii="Times New Roman" w:eastAsia="Times New Roman" w:hAnsi="Times New Roman" w:cs="Times New Roman"/>
      <w:b/>
      <w:bCs/>
      <w:sz w:val="24"/>
      <w:szCs w:val="24"/>
      <w:lang w:eastAsia="pt-BR"/>
    </w:rPr>
  </w:style>
  <w:style w:type="character" w:customStyle="1" w:styleId="Ttulo4Char">
    <w:name w:val="Título 4 Char"/>
    <w:basedOn w:val="Fontepargpadro"/>
    <w:link w:val="Ttulo4"/>
    <w:uiPriority w:val="9"/>
    <w:rsid w:val="00E86E8E"/>
    <w:rPr>
      <w:rFonts w:ascii="Times New Roman" w:eastAsiaTheme="majorEastAsia" w:hAnsi="Times New Roman" w:cstheme="majorBidi"/>
      <w:b/>
      <w:bCs/>
      <w:iCs/>
      <w:sz w:val="24"/>
      <w:szCs w:val="24"/>
    </w:rPr>
  </w:style>
  <w:style w:type="paragraph" w:styleId="Sumrio1">
    <w:name w:val="toc 1"/>
    <w:basedOn w:val="Normal"/>
    <w:next w:val="Normal"/>
    <w:autoRedefine/>
    <w:uiPriority w:val="39"/>
    <w:unhideWhenUsed/>
    <w:qFormat/>
    <w:rsid w:val="00E86E8E"/>
    <w:pPr>
      <w:tabs>
        <w:tab w:val="right" w:leader="dot" w:pos="9061"/>
      </w:tabs>
      <w:spacing w:after="100" w:line="240" w:lineRule="auto"/>
      <w:ind w:firstLine="0"/>
    </w:pPr>
    <w:rPr>
      <w:b/>
      <w:noProof/>
    </w:rPr>
  </w:style>
  <w:style w:type="paragraph" w:styleId="Sumrio2">
    <w:name w:val="toc 2"/>
    <w:basedOn w:val="Normal"/>
    <w:next w:val="Normal"/>
    <w:autoRedefine/>
    <w:uiPriority w:val="39"/>
    <w:semiHidden/>
    <w:unhideWhenUsed/>
    <w:qFormat/>
    <w:rsid w:val="00E86E8E"/>
    <w:pPr>
      <w:tabs>
        <w:tab w:val="left" w:pos="426"/>
        <w:tab w:val="right" w:leader="dot" w:pos="9061"/>
      </w:tabs>
      <w:spacing w:after="100" w:line="240" w:lineRule="auto"/>
      <w:ind w:left="240" w:hanging="240"/>
    </w:pPr>
  </w:style>
  <w:style w:type="paragraph" w:styleId="Sumrio3">
    <w:name w:val="toc 3"/>
    <w:basedOn w:val="Normal"/>
    <w:next w:val="Normal"/>
    <w:autoRedefine/>
    <w:uiPriority w:val="39"/>
    <w:semiHidden/>
    <w:unhideWhenUsed/>
    <w:qFormat/>
    <w:rsid w:val="00E86E8E"/>
    <w:pPr>
      <w:tabs>
        <w:tab w:val="right" w:leader="dot" w:pos="9061"/>
      </w:tabs>
      <w:spacing w:after="100" w:line="240" w:lineRule="auto"/>
      <w:ind w:left="480" w:hanging="480"/>
    </w:pPr>
  </w:style>
  <w:style w:type="paragraph" w:styleId="Legenda">
    <w:name w:val="caption"/>
    <w:basedOn w:val="Normal"/>
    <w:next w:val="Normal"/>
    <w:uiPriority w:val="35"/>
    <w:unhideWhenUsed/>
    <w:qFormat/>
    <w:rsid w:val="00E86E8E"/>
    <w:pPr>
      <w:spacing w:after="200" w:line="240" w:lineRule="auto"/>
      <w:ind w:firstLine="0"/>
      <w:jc w:val="left"/>
    </w:pPr>
    <w:rPr>
      <w:bCs/>
      <w:sz w:val="20"/>
      <w:szCs w:val="18"/>
    </w:rPr>
  </w:style>
  <w:style w:type="paragraph" w:styleId="PargrafodaLista">
    <w:name w:val="List Paragraph"/>
    <w:basedOn w:val="Normal"/>
    <w:uiPriority w:val="34"/>
    <w:qFormat/>
    <w:rsid w:val="00E86E8E"/>
    <w:pPr>
      <w:spacing w:line="240" w:lineRule="auto"/>
      <w:ind w:left="720" w:firstLine="0"/>
      <w:contextualSpacing/>
      <w:jc w:val="left"/>
    </w:pPr>
  </w:style>
  <w:style w:type="paragraph" w:styleId="CabealhodoSumrio">
    <w:name w:val="TOC Heading"/>
    <w:basedOn w:val="Ttulo1"/>
    <w:next w:val="Normal"/>
    <w:uiPriority w:val="39"/>
    <w:semiHidden/>
    <w:unhideWhenUsed/>
    <w:qFormat/>
    <w:rsid w:val="00E86E8E"/>
    <w:pPr>
      <w:spacing w:before="480" w:beforeAutospacing="0" w:after="0" w:afterAutospacing="0" w:line="276" w:lineRule="auto"/>
      <w:jc w:val="left"/>
      <w:outlineLvl w:val="9"/>
    </w:pPr>
    <w:rPr>
      <w:rFonts w:asciiTheme="majorHAnsi" w:eastAsiaTheme="majorEastAsia" w:hAnsiTheme="majorHAnsi" w:cstheme="majorBidi"/>
      <w:color w:val="365F91" w:themeColor="accent1" w:themeShade="BF"/>
      <w:sz w:val="28"/>
      <w:lang w:eastAsia="en-US"/>
    </w:rPr>
  </w:style>
  <w:style w:type="paragraph" w:styleId="Textodebalo">
    <w:name w:val="Balloon Text"/>
    <w:basedOn w:val="Normal"/>
    <w:link w:val="TextodebaloChar"/>
    <w:uiPriority w:val="99"/>
    <w:semiHidden/>
    <w:unhideWhenUsed/>
    <w:rsid w:val="006D1676"/>
    <w:pPr>
      <w:spacing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6D1676"/>
    <w:rPr>
      <w:rFonts w:ascii="Tahoma" w:eastAsia="Times New Roman" w:hAnsi="Tahoma" w:cs="Tahoma"/>
      <w:sz w:val="16"/>
      <w:szCs w:val="16"/>
    </w:rPr>
  </w:style>
  <w:style w:type="paragraph" w:styleId="NormalWeb">
    <w:name w:val="Normal (Web)"/>
    <w:basedOn w:val="Normal"/>
    <w:uiPriority w:val="99"/>
    <w:rsid w:val="006C30A3"/>
    <w:pPr>
      <w:spacing w:before="100" w:beforeAutospacing="1" w:after="100" w:afterAutospacing="1" w:line="240" w:lineRule="auto"/>
      <w:ind w:firstLine="0"/>
      <w:jc w:val="left"/>
    </w:pPr>
  </w:style>
  <w:style w:type="character" w:styleId="TextodoEspaoReservado">
    <w:name w:val="Placeholder Text"/>
    <w:basedOn w:val="Fontepargpadro"/>
    <w:uiPriority w:val="99"/>
    <w:semiHidden/>
    <w:rsid w:val="006C30A3"/>
    <w:rPr>
      <w:color w:val="808080"/>
    </w:rPr>
  </w:style>
  <w:style w:type="character" w:styleId="Hyperlink">
    <w:name w:val="Hyperlink"/>
    <w:basedOn w:val="Fontepargpadro"/>
    <w:uiPriority w:val="99"/>
    <w:unhideWhenUsed/>
    <w:rsid w:val="00736894"/>
    <w:rPr>
      <w:color w:val="0000FF" w:themeColor="hyperlink"/>
      <w:u w:val="single"/>
    </w:rPr>
  </w:style>
  <w:style w:type="paragraph" w:styleId="ndicedeilustraes">
    <w:name w:val="table of figures"/>
    <w:basedOn w:val="Normal"/>
    <w:next w:val="Normal"/>
    <w:uiPriority w:val="99"/>
    <w:unhideWhenUsed/>
    <w:rsid w:val="00736894"/>
  </w:style>
  <w:style w:type="table" w:styleId="Tabelacomgrade">
    <w:name w:val="Table Grid"/>
    <w:basedOn w:val="Tabelanormal"/>
    <w:uiPriority w:val="59"/>
    <w:rsid w:val="00736894"/>
    <w:rPr>
      <w:rFonts w:ascii="Times New Roman" w:eastAsia="Times New Roman" w:hAnsi="Times New Roman"/>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styleId="CitaoHTML">
    <w:name w:val="HTML Cite"/>
    <w:basedOn w:val="Fontepargpadro"/>
    <w:uiPriority w:val="99"/>
    <w:semiHidden/>
    <w:unhideWhenUsed/>
    <w:rsid w:val="004A53C0"/>
    <w:rPr>
      <w:i w:val="0"/>
      <w:iCs w:val="0"/>
    </w:rPr>
  </w:style>
  <w:style w:type="paragraph" w:styleId="Cabealho">
    <w:name w:val="header"/>
    <w:basedOn w:val="Normal"/>
    <w:link w:val="CabealhoChar"/>
    <w:uiPriority w:val="99"/>
    <w:unhideWhenUsed/>
    <w:rsid w:val="007743CA"/>
    <w:pPr>
      <w:tabs>
        <w:tab w:val="center" w:pos="4252"/>
        <w:tab w:val="right" w:pos="8504"/>
      </w:tabs>
      <w:spacing w:line="240" w:lineRule="auto"/>
    </w:pPr>
  </w:style>
  <w:style w:type="character" w:customStyle="1" w:styleId="CabealhoChar">
    <w:name w:val="Cabeçalho Char"/>
    <w:basedOn w:val="Fontepargpadro"/>
    <w:link w:val="Cabealho"/>
    <w:uiPriority w:val="99"/>
    <w:rsid w:val="007743CA"/>
    <w:rPr>
      <w:rFonts w:ascii="Times New Roman" w:eastAsia="Times New Roman" w:hAnsi="Times New Roman"/>
      <w:sz w:val="24"/>
      <w:szCs w:val="24"/>
    </w:rPr>
  </w:style>
  <w:style w:type="paragraph" w:styleId="Rodap">
    <w:name w:val="footer"/>
    <w:basedOn w:val="Normal"/>
    <w:link w:val="RodapChar"/>
    <w:uiPriority w:val="99"/>
    <w:unhideWhenUsed/>
    <w:rsid w:val="007743CA"/>
    <w:pPr>
      <w:tabs>
        <w:tab w:val="center" w:pos="4252"/>
        <w:tab w:val="right" w:pos="8504"/>
      </w:tabs>
      <w:spacing w:line="240" w:lineRule="auto"/>
    </w:pPr>
  </w:style>
  <w:style w:type="character" w:customStyle="1" w:styleId="RodapChar">
    <w:name w:val="Rodapé Char"/>
    <w:basedOn w:val="Fontepargpadro"/>
    <w:link w:val="Rodap"/>
    <w:uiPriority w:val="99"/>
    <w:rsid w:val="007743CA"/>
    <w:rPr>
      <w:rFonts w:ascii="Times New Roman" w:eastAsia="Times New Roman" w:hAnsi="Times New Roman"/>
      <w:sz w:val="24"/>
      <w:szCs w:val="24"/>
    </w:rPr>
  </w:style>
  <w:style w:type="paragraph" w:customStyle="1" w:styleId="Standard">
    <w:name w:val="Standard"/>
    <w:rsid w:val="00283C45"/>
    <w:pPr>
      <w:widowControl w:val="0"/>
      <w:suppressAutoHyphens/>
      <w:autoSpaceDN w:val="0"/>
      <w:spacing w:line="240" w:lineRule="auto"/>
      <w:ind w:firstLine="0"/>
      <w:textAlignment w:val="baseline"/>
    </w:pPr>
    <w:rPr>
      <w:rFonts w:ascii="Liberation Serif" w:eastAsia="DejaVu Sans" w:hAnsi="Liberation Serif" w:cs="DejaVu Sans"/>
      <w:kern w:val="3"/>
      <w:sz w:val="24"/>
      <w:szCs w:val="24"/>
    </w:rPr>
  </w:style>
  <w:style w:type="character" w:customStyle="1" w:styleId="Ttulo5Char">
    <w:name w:val="Título 5 Char"/>
    <w:basedOn w:val="Fontepargpadro"/>
    <w:link w:val="Ttulo5"/>
    <w:uiPriority w:val="9"/>
    <w:semiHidden/>
    <w:rsid w:val="00283C45"/>
    <w:rPr>
      <w:rFonts w:asciiTheme="majorHAnsi" w:eastAsiaTheme="majorEastAsia" w:hAnsiTheme="majorHAnsi" w:cstheme="majorBidi"/>
      <w:color w:val="243F60" w:themeColor="accent1" w:themeShade="7F"/>
      <w:sz w:val="24"/>
      <w:szCs w:val="24"/>
    </w:rPr>
  </w:style>
  <w:style w:type="character" w:customStyle="1" w:styleId="Ttulo6Char">
    <w:name w:val="Título 6 Char"/>
    <w:basedOn w:val="Fontepargpadro"/>
    <w:link w:val="Ttulo6"/>
    <w:uiPriority w:val="9"/>
    <w:semiHidden/>
    <w:rsid w:val="00283C45"/>
    <w:rPr>
      <w:rFonts w:asciiTheme="majorHAnsi" w:eastAsiaTheme="majorEastAsia" w:hAnsiTheme="majorHAnsi" w:cstheme="majorBidi"/>
      <w:i/>
      <w:iCs/>
      <w:color w:val="243F60" w:themeColor="accent1" w:themeShade="7F"/>
      <w:sz w:val="24"/>
      <w:szCs w:val="24"/>
    </w:rPr>
  </w:style>
  <w:style w:type="character" w:customStyle="1" w:styleId="Ttulo7Char">
    <w:name w:val="Título 7 Char"/>
    <w:basedOn w:val="Fontepargpadro"/>
    <w:link w:val="Ttulo7"/>
    <w:uiPriority w:val="9"/>
    <w:semiHidden/>
    <w:rsid w:val="00283C45"/>
    <w:rPr>
      <w:rFonts w:asciiTheme="majorHAnsi" w:eastAsiaTheme="majorEastAsia" w:hAnsiTheme="majorHAnsi" w:cstheme="majorBidi"/>
      <w:i/>
      <w:iCs/>
      <w:color w:val="404040" w:themeColor="text1" w:themeTint="BF"/>
      <w:sz w:val="24"/>
      <w:szCs w:val="24"/>
    </w:rPr>
  </w:style>
  <w:style w:type="character" w:customStyle="1" w:styleId="Ttulo8Char">
    <w:name w:val="Título 8 Char"/>
    <w:basedOn w:val="Fontepargpadro"/>
    <w:link w:val="Ttulo8"/>
    <w:uiPriority w:val="9"/>
    <w:semiHidden/>
    <w:rsid w:val="00283C45"/>
    <w:rPr>
      <w:rFonts w:asciiTheme="majorHAnsi" w:eastAsiaTheme="majorEastAsia" w:hAnsiTheme="majorHAnsi" w:cstheme="majorBidi"/>
      <w:color w:val="404040" w:themeColor="text1" w:themeTint="BF"/>
    </w:rPr>
  </w:style>
  <w:style w:type="character" w:customStyle="1" w:styleId="Ttulo9Char">
    <w:name w:val="Título 9 Char"/>
    <w:basedOn w:val="Fontepargpadro"/>
    <w:link w:val="Ttulo9"/>
    <w:uiPriority w:val="9"/>
    <w:semiHidden/>
    <w:rsid w:val="00283C45"/>
    <w:rPr>
      <w:rFonts w:asciiTheme="majorHAnsi" w:eastAsiaTheme="majorEastAsia" w:hAnsiTheme="majorHAnsi" w:cstheme="majorBidi"/>
      <w:i/>
      <w:iCs/>
      <w:color w:val="404040" w:themeColor="text1" w:themeTint="BF"/>
    </w:rPr>
  </w:style>
  <w:style w:type="paragraph" w:customStyle="1" w:styleId="MonografiaUfam">
    <w:name w:val="Monografia Ufam"/>
    <w:basedOn w:val="Normal"/>
    <w:link w:val="MonografiaUfamChar"/>
    <w:rsid w:val="00283C45"/>
    <w:rPr>
      <w:rFonts w:eastAsia="Calibri"/>
    </w:rPr>
  </w:style>
  <w:style w:type="character" w:customStyle="1" w:styleId="MonografiaUfamChar">
    <w:name w:val="Monografia Ufam Char"/>
    <w:basedOn w:val="Fontepargpadro"/>
    <w:link w:val="MonografiaUfam"/>
    <w:rsid w:val="00283C45"/>
    <w:rPr>
      <w:rFonts w:ascii="Times New Roman" w:hAnsi="Times New Roman"/>
      <w:sz w:val="24"/>
      <w:szCs w:val="24"/>
    </w:rPr>
  </w:style>
  <w:style w:type="paragraph" w:styleId="Ttulo">
    <w:name w:val="Title"/>
    <w:basedOn w:val="Normal"/>
    <w:next w:val="Normal"/>
    <w:link w:val="TtuloChar"/>
    <w:uiPriority w:val="10"/>
    <w:qFormat/>
    <w:rsid w:val="00283C45"/>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har">
    <w:name w:val="Título Char"/>
    <w:basedOn w:val="Fontepargpadro"/>
    <w:link w:val="Ttulo"/>
    <w:uiPriority w:val="10"/>
    <w:rsid w:val="00283C45"/>
    <w:rPr>
      <w:rFonts w:asciiTheme="majorHAnsi" w:eastAsiaTheme="majorEastAsia" w:hAnsiTheme="majorHAnsi" w:cstheme="majorBidi"/>
      <w:color w:val="17365D" w:themeColor="text2" w:themeShade="BF"/>
      <w:spacing w:val="5"/>
      <w:kern w:val="28"/>
      <w:sz w:val="52"/>
      <w:szCs w:val="52"/>
    </w:rPr>
  </w:style>
  <w:style w:type="paragraph" w:styleId="Subttulo">
    <w:name w:val="Subtitle"/>
    <w:basedOn w:val="Normal"/>
    <w:next w:val="Normal"/>
    <w:link w:val="SubttuloChar"/>
    <w:uiPriority w:val="11"/>
    <w:qFormat/>
    <w:rsid w:val="00283C45"/>
    <w:pPr>
      <w:numPr>
        <w:ilvl w:val="1"/>
      </w:numPr>
      <w:ind w:firstLine="709"/>
    </w:pPr>
    <w:rPr>
      <w:rFonts w:asciiTheme="majorHAnsi" w:eastAsiaTheme="majorEastAsia" w:hAnsiTheme="majorHAnsi" w:cstheme="majorBidi"/>
      <w:i/>
      <w:iCs/>
      <w:color w:val="4F81BD" w:themeColor="accent1"/>
      <w:spacing w:val="15"/>
    </w:rPr>
  </w:style>
  <w:style w:type="character" w:customStyle="1" w:styleId="SubttuloChar">
    <w:name w:val="Subtítulo Char"/>
    <w:basedOn w:val="Fontepargpadro"/>
    <w:link w:val="Subttulo"/>
    <w:uiPriority w:val="11"/>
    <w:rsid w:val="00283C45"/>
    <w:rPr>
      <w:rFonts w:asciiTheme="majorHAnsi" w:eastAsiaTheme="majorEastAsia" w:hAnsiTheme="majorHAnsi" w:cstheme="majorBidi"/>
      <w:i/>
      <w:iCs/>
      <w:color w:val="4F81BD" w:themeColor="accent1"/>
      <w:spacing w:val="15"/>
      <w:sz w:val="24"/>
      <w:szCs w:val="24"/>
    </w:rPr>
  </w:style>
  <w:style w:type="character" w:styleId="Forte">
    <w:name w:val="Strong"/>
    <w:uiPriority w:val="22"/>
    <w:qFormat/>
    <w:rsid w:val="00283C45"/>
    <w:rPr>
      <w:b/>
      <w:bCs/>
    </w:rPr>
  </w:style>
  <w:style w:type="character" w:styleId="nfase">
    <w:name w:val="Emphasis"/>
    <w:uiPriority w:val="20"/>
    <w:qFormat/>
    <w:rsid w:val="00283C45"/>
    <w:rPr>
      <w:i/>
      <w:iCs/>
    </w:rPr>
  </w:style>
  <w:style w:type="paragraph" w:styleId="SemEspaamento">
    <w:name w:val="No Spacing"/>
    <w:basedOn w:val="Normal"/>
    <w:uiPriority w:val="1"/>
    <w:qFormat/>
    <w:rsid w:val="00283C45"/>
    <w:pPr>
      <w:spacing w:line="240" w:lineRule="auto"/>
    </w:pPr>
    <w:rPr>
      <w:rFonts w:eastAsia="Calibri"/>
    </w:rPr>
  </w:style>
  <w:style w:type="paragraph" w:styleId="Citao">
    <w:name w:val="Quote"/>
    <w:basedOn w:val="Normal"/>
    <w:next w:val="Normal"/>
    <w:link w:val="CitaoChar"/>
    <w:uiPriority w:val="29"/>
    <w:qFormat/>
    <w:rsid w:val="00283C45"/>
    <w:rPr>
      <w:rFonts w:eastAsia="Calibri"/>
      <w:i/>
      <w:iCs/>
      <w:color w:val="000000" w:themeColor="text1"/>
    </w:rPr>
  </w:style>
  <w:style w:type="character" w:customStyle="1" w:styleId="CitaoChar">
    <w:name w:val="Citação Char"/>
    <w:basedOn w:val="Fontepargpadro"/>
    <w:link w:val="Citao"/>
    <w:uiPriority w:val="29"/>
    <w:rsid w:val="00283C45"/>
    <w:rPr>
      <w:rFonts w:ascii="Times New Roman" w:hAnsi="Times New Roman"/>
      <w:i/>
      <w:iCs/>
      <w:color w:val="000000" w:themeColor="text1"/>
      <w:sz w:val="24"/>
      <w:szCs w:val="24"/>
    </w:rPr>
  </w:style>
  <w:style w:type="paragraph" w:styleId="CitaoIntensa">
    <w:name w:val="Intense Quote"/>
    <w:basedOn w:val="Normal"/>
    <w:next w:val="Normal"/>
    <w:link w:val="CitaoIntensaChar"/>
    <w:uiPriority w:val="30"/>
    <w:qFormat/>
    <w:rsid w:val="00283C45"/>
    <w:pPr>
      <w:pBdr>
        <w:bottom w:val="single" w:sz="4" w:space="4" w:color="4F81BD" w:themeColor="accent1"/>
      </w:pBdr>
      <w:spacing w:before="200" w:after="280"/>
      <w:ind w:left="936" w:right="936"/>
    </w:pPr>
    <w:rPr>
      <w:rFonts w:eastAsia="Calibri"/>
      <w:b/>
      <w:bCs/>
      <w:i/>
      <w:iCs/>
      <w:color w:val="4F81BD" w:themeColor="accent1"/>
    </w:rPr>
  </w:style>
  <w:style w:type="character" w:customStyle="1" w:styleId="CitaoIntensaChar">
    <w:name w:val="Citação Intensa Char"/>
    <w:basedOn w:val="Fontepargpadro"/>
    <w:link w:val="CitaoIntensa"/>
    <w:uiPriority w:val="30"/>
    <w:rsid w:val="00283C45"/>
    <w:rPr>
      <w:rFonts w:ascii="Times New Roman" w:hAnsi="Times New Roman"/>
      <w:b/>
      <w:bCs/>
      <w:i/>
      <w:iCs/>
      <w:color w:val="4F81BD" w:themeColor="accent1"/>
      <w:sz w:val="24"/>
      <w:szCs w:val="24"/>
    </w:rPr>
  </w:style>
  <w:style w:type="character" w:styleId="nfaseSutil">
    <w:name w:val="Subtle Emphasis"/>
    <w:uiPriority w:val="19"/>
    <w:qFormat/>
    <w:rsid w:val="00283C45"/>
    <w:rPr>
      <w:i/>
      <w:iCs/>
      <w:color w:val="808080" w:themeColor="text1" w:themeTint="7F"/>
    </w:rPr>
  </w:style>
  <w:style w:type="character" w:styleId="nfaseIntensa">
    <w:name w:val="Intense Emphasis"/>
    <w:uiPriority w:val="21"/>
    <w:qFormat/>
    <w:rsid w:val="00283C45"/>
    <w:rPr>
      <w:b/>
      <w:bCs/>
      <w:i/>
      <w:iCs/>
      <w:color w:val="4F81BD" w:themeColor="accent1"/>
    </w:rPr>
  </w:style>
  <w:style w:type="character" w:styleId="RefernciaSutil">
    <w:name w:val="Subtle Reference"/>
    <w:basedOn w:val="Fontepargpadro"/>
    <w:uiPriority w:val="31"/>
    <w:qFormat/>
    <w:rsid w:val="00283C45"/>
    <w:rPr>
      <w:smallCaps/>
      <w:color w:val="C0504D" w:themeColor="accent2"/>
      <w:u w:val="single"/>
    </w:rPr>
  </w:style>
  <w:style w:type="character" w:styleId="RefernciaIntensa">
    <w:name w:val="Intense Reference"/>
    <w:uiPriority w:val="32"/>
    <w:qFormat/>
    <w:rsid w:val="00283C45"/>
    <w:rPr>
      <w:b/>
      <w:bCs/>
      <w:smallCaps/>
      <w:color w:val="C0504D" w:themeColor="accent2"/>
      <w:spacing w:val="5"/>
      <w:u w:val="single"/>
    </w:rPr>
  </w:style>
  <w:style w:type="character" w:styleId="TtulodoLivro">
    <w:name w:val="Book Title"/>
    <w:basedOn w:val="Fontepargpadro"/>
    <w:uiPriority w:val="33"/>
    <w:qFormat/>
    <w:rsid w:val="00283C45"/>
    <w:rPr>
      <w:b/>
      <w:bCs/>
      <w:smallCaps/>
      <w:spacing w:val="5"/>
    </w:rPr>
  </w:style>
  <w:style w:type="paragraph" w:styleId="Bibliografia">
    <w:name w:val="Bibliography"/>
    <w:basedOn w:val="Normal"/>
    <w:next w:val="Normal"/>
    <w:uiPriority w:val="37"/>
    <w:unhideWhenUsed/>
    <w:rsid w:val="00283C45"/>
    <w:rPr>
      <w:rFonts w:eastAsia="Calibri"/>
    </w:rPr>
  </w:style>
  <w:style w:type="paragraph" w:customStyle="1" w:styleId="Capa">
    <w:name w:val="Capa"/>
    <w:basedOn w:val="Normal"/>
    <w:link w:val="CapaChar"/>
    <w:qFormat/>
    <w:rsid w:val="00283C45"/>
    <w:pPr>
      <w:spacing w:line="240" w:lineRule="auto"/>
      <w:ind w:firstLine="0"/>
      <w:jc w:val="center"/>
    </w:pPr>
    <w:rPr>
      <w:rFonts w:eastAsiaTheme="minorEastAsia"/>
      <w:sz w:val="28"/>
      <w:szCs w:val="28"/>
      <w:lang w:eastAsia="en-US" w:bidi="en-US"/>
    </w:rPr>
  </w:style>
  <w:style w:type="character" w:customStyle="1" w:styleId="CapaChar">
    <w:name w:val="Capa Char"/>
    <w:basedOn w:val="Fontepargpadro"/>
    <w:link w:val="Capa"/>
    <w:rsid w:val="00283C45"/>
    <w:rPr>
      <w:rFonts w:ascii="Times New Roman" w:eastAsiaTheme="minorEastAsia" w:hAnsi="Times New Roman"/>
      <w:sz w:val="28"/>
      <w:szCs w:val="28"/>
      <w:lang w:eastAsia="en-US" w:bidi="en-US"/>
    </w:rPr>
  </w:style>
  <w:style w:type="numbering" w:customStyle="1" w:styleId="WW8Num4">
    <w:name w:val="WW8Num4"/>
    <w:basedOn w:val="Semlista"/>
    <w:rsid w:val="00283C45"/>
    <w:pPr>
      <w:numPr>
        <w:numId w:val="20"/>
      </w:numPr>
    </w:pPr>
  </w:style>
  <w:style w:type="character" w:styleId="Refdecomentrio">
    <w:name w:val="annotation reference"/>
    <w:basedOn w:val="Fontepargpadro"/>
    <w:uiPriority w:val="99"/>
    <w:semiHidden/>
    <w:unhideWhenUsed/>
    <w:rsid w:val="00283C45"/>
    <w:rPr>
      <w:sz w:val="16"/>
      <w:szCs w:val="16"/>
    </w:rPr>
  </w:style>
  <w:style w:type="paragraph" w:styleId="Textodecomentrio">
    <w:name w:val="annotation text"/>
    <w:basedOn w:val="Normal"/>
    <w:link w:val="TextodecomentrioChar"/>
    <w:uiPriority w:val="99"/>
    <w:semiHidden/>
    <w:unhideWhenUsed/>
    <w:rsid w:val="00283C45"/>
    <w:pPr>
      <w:spacing w:line="240" w:lineRule="auto"/>
    </w:pPr>
    <w:rPr>
      <w:rFonts w:eastAsia="Calibri"/>
      <w:sz w:val="20"/>
      <w:szCs w:val="20"/>
    </w:rPr>
  </w:style>
  <w:style w:type="character" w:customStyle="1" w:styleId="TextodecomentrioChar">
    <w:name w:val="Texto de comentário Char"/>
    <w:basedOn w:val="Fontepargpadro"/>
    <w:link w:val="Textodecomentrio"/>
    <w:uiPriority w:val="99"/>
    <w:semiHidden/>
    <w:rsid w:val="00283C45"/>
    <w:rPr>
      <w:rFonts w:ascii="Times New Roman" w:hAnsi="Times New Roman"/>
    </w:rPr>
  </w:style>
  <w:style w:type="paragraph" w:styleId="Assuntodocomentrio">
    <w:name w:val="annotation subject"/>
    <w:basedOn w:val="Textodecomentrio"/>
    <w:next w:val="Textodecomentrio"/>
    <w:link w:val="AssuntodocomentrioChar"/>
    <w:uiPriority w:val="99"/>
    <w:semiHidden/>
    <w:unhideWhenUsed/>
    <w:rsid w:val="00283C45"/>
    <w:rPr>
      <w:b/>
      <w:bCs/>
    </w:rPr>
  </w:style>
  <w:style w:type="character" w:customStyle="1" w:styleId="AssuntodocomentrioChar">
    <w:name w:val="Assunto do comentário Char"/>
    <w:basedOn w:val="TextodecomentrioChar"/>
    <w:link w:val="Assuntodocomentrio"/>
    <w:uiPriority w:val="99"/>
    <w:semiHidden/>
    <w:rsid w:val="00283C45"/>
    <w:rPr>
      <w:rFonts w:ascii="Times New Roman" w:hAnsi="Times New Roman"/>
      <w:b/>
      <w:bCs/>
    </w:rPr>
  </w:style>
  <w:style w:type="character" w:customStyle="1" w:styleId="longtext">
    <w:name w:val="long_text"/>
    <w:basedOn w:val="Fontepargpadro"/>
    <w:rsid w:val="00283C4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image" Target="media/image57.png"/><Relationship Id="rId76"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60.png"/><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footer" Target="footer1.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footer" Target="footer2.xml"/><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61" Type="http://schemas.openxmlformats.org/officeDocument/2006/relationships/image" Target="media/image50.png"/><Relationship Id="rId10" Type="http://schemas.openxmlformats.org/officeDocument/2006/relationships/header" Target="header1.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header" Target="header2.xml"/><Relationship Id="rId4" Type="http://schemas.microsoft.com/office/2007/relationships/stylesWithEffects" Target="stylesWithEffects.xml"/><Relationship Id="rId9" Type="http://schemas.openxmlformats.org/officeDocument/2006/relationships/comments" Target="comment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image" Target="media/image61.png"/><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BNT_Num.XSL" StyleName="ABNT NBR 6023:2002 - Numerical">
  <b:Source>
    <b:Tag>Lib00</b:Tag>
    <b:SourceType>Book</b:SourceType>
    <b:Guid>{6365E4BF-83D9-4EAC-B46F-1FC29F9BFE23}</b:Guid>
    <b:LCID>en-US</b:LCID>
    <b:Author>
      <b:Author>
        <b:NameList>
          <b:Person>
            <b:Last>Liberty</b:Last>
            <b:First>Jesse</b:First>
          </b:Person>
          <b:Person>
            <b:Last>Horvath</b:Last>
            <b:First>David</b:First>
            <b:Middle>B.</b:Middle>
          </b:Person>
        </b:NameList>
      </b:Author>
    </b:Author>
    <b:Title>Sams Teach Yourself C++ for Linux in 21 Days</b:Title>
    <b:Year>2000</b:Year>
    <b:City>Indiana</b:City>
    <b:Publisher>Sams Publishing</b:Publisher>
    <b:Edition>2ª Edição</b:Edition>
    <b:RefOrder>2</b:RefOrder>
  </b:Source>
  <b:Source>
    <b:Tag>Goo04</b:Tag>
    <b:SourceType>Book</b:SourceType>
    <b:Guid>{E519E809-E6E4-4C3F-84C5-C3F03B1921C1}</b:Guid>
    <b:LCID>pt-BR</b:LCID>
    <b:Author>
      <b:Author>
        <b:NameList>
          <b:Person>
            <b:Last>Goodrich</b:Last>
            <b:First>Michael</b:First>
            <b:Middle>T.</b:Middle>
          </b:Person>
          <b:Person>
            <b:Last>Tamassia</b:Last>
            <b:First>Roberto</b:First>
          </b:Person>
        </b:NameList>
      </b:Author>
    </b:Author>
    <b:Title>Projeto de Algoritmos</b:Title>
    <b:Year>2004</b:Year>
    <b:City>Porto Alegre</b:City>
    <b:Publisher>Artmed</b:Publisher>
    <b:RefOrder>3</b:RefOrder>
  </b:Source>
  <b:Source>
    <b:Tag>Dei01</b:Tag>
    <b:SourceType>Book</b:SourceType>
    <b:Guid>{3BC6C5C0-A4D0-4524-A3E6-8BA1F2CECD99}</b:Guid>
    <b:LCID>en-US</b:LCID>
    <b:Author>
      <b:Author>
        <b:NameList>
          <b:Person>
            <b:Last>Deitel</b:Last>
            <b:First>H.</b:First>
            <b:Middle>M.</b:Middle>
          </b:Person>
          <b:Person>
            <b:Last>Deitel</b:Last>
            <b:First>P.</b:First>
            <b:Middle>J.</b:Middle>
          </b:Person>
        </b:NameList>
      </b:Author>
    </b:Author>
    <b:Title>C++ How To Program</b:Title>
    <b:Year>2001</b:Year>
    <b:City>New Jersey</b:City>
    <b:Publisher>Prentice-Hall</b:Publisher>
    <b:Edition>3ª Edição</b:Edition>
    <b:RefOrder>4</b:RefOrder>
  </b:Source>
  <b:Source>
    <b:Tag>Gon02</b:Tag>
    <b:SourceType>Book</b:SourceType>
    <b:Guid>{F951CF3A-D9B9-4ACD-8A6F-E15412F0B87A}</b:Guid>
    <b:Author>
      <b:Author>
        <b:NameList>
          <b:Person>
            <b:Last>Gonzalez</b:Last>
            <b:First>Rafael</b:First>
            <b:Middle>C.</b:Middle>
          </b:Person>
          <b:Person>
            <b:Last>Woods</b:Last>
            <b:First>Richard</b:First>
            <b:Middle>E.</b:Middle>
          </b:Person>
        </b:NameList>
      </b:Author>
    </b:Author>
    <b:Title>Digital Image Processing</b:Title>
    <b:Year>2002</b:Year>
    <b:City>New Jersey</b:City>
    <b:Publisher>Prentice Hall</b:Publisher>
    <b:Edition>2° Edição</b:Edition>
    <b:RefOrder>5</b:RefOrder>
  </b:Source>
  <b:Source>
    <b:Tag>Cam08</b:Tag>
    <b:SourceType>Book</b:SourceType>
    <b:Guid>{1EF6C83D-B85C-4B6B-BDBD-1A4131685FCD}</b:Guid>
    <b:Author>
      <b:Author>
        <b:NameList>
          <b:Person>
            <b:Last>Campos</b:Last>
            <b:First>Alessandro</b:First>
            <b:Middle>Augusto Nunes</b:Middle>
          </b:Person>
        </b:NameList>
      </b:Author>
    </b:Author>
    <b:Title>Algoritmo de Criptografia AES em Hardware, Utilizando Dispositivo de Lógica Programável (FPGA) e Linguagem de Descrição de Hardware (VHDL)</b:Title>
    <b:Year> 2008</b:Year>
    <b:City>Itajubá - MG</b:City>
    <b:RefOrder>6</b:RefOrder>
  </b:Source>
  <b:Source>
    <b:Tag>Tan97</b:Tag>
    <b:SourceType>Book</b:SourceType>
    <b:Guid>{5483DAA3-7499-49ED-9DE4-B63FD26FE1A8}</b:Guid>
    <b:Author>
      <b:Author>
        <b:NameList>
          <b:Person>
            <b:Last>Tanenbaum</b:Last>
            <b:First>Andrew</b:First>
            <b:Middle>S.</b:Middle>
          </b:Person>
        </b:NameList>
      </b:Author>
    </b:Author>
    <b:Title>Redes de Computadores</b:Title>
    <b:Year>2002</b:Year>
    <b:City>Manaus</b:City>
    <b:Publisher>Campus</b:Publisher>
    <b:Edition>3 Edição</b:Edition>
    <b:RefOrder>7</b:RefOrder>
  </b:Source>
  <b:Source>
    <b:Tag>Men01</b:Tag>
    <b:SourceType>Book</b:SourceType>
    <b:Guid>{C780CC3D-0F19-445D-A5F3-56D07406FF3A}</b:Guid>
    <b:LCID>en-US</b:LCID>
    <b:Author>
      <b:Author>
        <b:NameList>
          <b:Person>
            <b:Last>Menezes</b:Last>
            <b:First>A.</b:First>
          </b:Person>
          <b:Person>
            <b:Last>Oorschot</b:Last>
            <b:First>P.</b:First>
            <b:Middle>van</b:Middle>
          </b:Person>
          <b:Person>
            <b:Last>Vanstone</b:Last>
            <b:First>S.</b:First>
          </b:Person>
        </b:NameList>
      </b:Author>
    </b:Author>
    <b:Title>Handbook of Applied Criptography</b:Title>
    <b:Year>2001</b:Year>
    <b:Publisher>CRC Press</b:Publisher>
    <b:Edition>1ª Edição</b:Edition>
    <b:RefOrder>1</b:RefOrder>
  </b:Source>
  <b:Source>
    <b:Tag>Bra29</b:Tag>
    <b:SourceType>InternetSite</b:SourceType>
    <b:Guid>{E09D71D9-132B-4553-A81B-23D3E129742F}</b:Guid>
    <b:InternetSiteTitle>Braingle</b:InternetSiteTitle>
    <b:YearAccessed>29</b:YearAccessed>
    <b:MonthAccessed>Julho</b:MonthAccessed>
    <b:DayAccessed>2010</b:DayAccessed>
    <b:URL>http://www.braingle.com/</b:URL>
    <b:RefOrder>23</b:RefOrder>
  </b:Source>
  <b:Source>
    <b:Tag>Nat99</b:Tag>
    <b:SourceType>ArticleInAPeriodical</b:SourceType>
    <b:Guid>{25F35A55-D392-4408-AF0A-D1E4F5D9771E}</b:Guid>
    <b:Author>
      <b:Author>
        <b:Corporate>National Institute of Standards and Technology</b:Corporate>
      </b:Author>
    </b:Author>
    <b:Year>1999</b:Year>
    <b:Month>outubro</b:Month>
    <b:Day>25</b:Day>
    <b:PeriodicalTitle>Data Encryption Standard</b:PeriodicalTitle>
    <b:RefOrder>24</b:RefOrder>
  </b:Source>
  <b:Source>
    <b:Tag>Ele10</b:Tag>
    <b:SourceType>InternetSite</b:SourceType>
    <b:Guid>{6335798D-0C01-4AFB-9701-5911A36DBBBE}</b:Guid>
    <b:InternetSiteTitle>Electronic Frontier Foundation</b:InternetSiteTitle>
    <b:YearAccessed>2010</b:YearAccessed>
    <b:MonthAccessed>agosto</b:MonthAccessed>
    <b:DayAccessed>7</b:DayAccessed>
    <b:URL>http://w2.eff.org/Privacy/Crypto/Crypto_misc/DESCracker/HTML/19980716_eff_des_faq.html</b:URL>
    <b:RefOrder>9</b:RefOrder>
  </b:Source>
  <b:Source>
    <b:Tag>COP10</b:Tag>
    <b:SourceType>InternetSite</b:SourceType>
    <b:Guid>{0CEEC1A2-F2B7-4D39-A75B-41E9D8E6AB52}</b:Guid>
    <b:InternetSiteTitle>COPACOBANA</b:InternetSiteTitle>
    <b:YearAccessed>2010</b:YearAccessed>
    <b:MonthAccessed>agosto</b:MonthAccessed>
    <b:DayAccessed>7</b:DayAccessed>
    <b:URL>http://www.copacobana.org/</b:URL>
    <b:RefOrder>10</b:RefOrder>
  </b:Source>
  <b:Source>
    <b:Tag>Sci10</b:Tag>
    <b:SourceType>InternetSite</b:SourceType>
    <b:Guid>{E74BAFF7-E768-4ECE-B328-CD5C751EE64A}</b:Guid>
    <b:InternetSiteTitle>SciEngines</b:InternetSiteTitle>
    <b:YearAccessed>2010</b:YearAccessed>
    <b:MonthAccessed>agosto</b:MonthAccessed>
    <b:DayAccessed>7</b:DayAccessed>
    <b:URL>http://www.sciengines.com/joomla/index.php</b:URL>
    <b:RefOrder>11</b:RefOrder>
  </b:Source>
  <b:Source>
    <b:Tag>Nat01</b:Tag>
    <b:SourceType>ArticleInAPeriodical</b:SourceType>
    <b:Guid>{0D5F2A27-4BC6-4B27-9ADC-79E916BE23B8}</b:Guid>
    <b:Author>
      <b:Author>
        <b:Corporate>National Institute of Standards and Technology</b:Corporate>
      </b:Author>
    </b:Author>
    <b:Year>2001</b:Year>
    <b:Month>novembro</b:Month>
    <b:Day>26</b:Day>
    <b:PeriodicalTitle>Advanced Encryption Standard</b:PeriodicalTitle>
    <b:RefOrder>12</b:RefOrder>
  </b:Source>
  <b:Source>
    <b:Tag>Sou07</b:Tag>
    <b:SourceType>ArticleInAPeriodical</b:SourceType>
    <b:Guid>{5B72858C-F0E2-4E05-81EE-656F1126D25F}</b:Guid>
    <b:Author>
      <b:Author>
        <b:NameList>
          <b:Person>
            <b:Last>Souza</b:Last>
            <b:First>Raquel</b:First>
            <b:Middle>de Araújo</b:Middle>
          </b:Person>
          <b:Person>
            <b:Last>Oliveira</b:Last>
            <b:First>Fábio</b:First>
            <b:Middle>Borges de</b:Middle>
          </b:Person>
        </b:NameList>
      </b:Author>
    </b:Author>
    <b:Title>O Padrão de Criptografia Simétrica AES</b:Title>
    <b:Year>2007</b:Year>
    <b:City>Petrópolis</b:City>
    <b:Month>outubro</b:Month>
    <b:Day>5</b:Day>
    <b:RefOrder>13</b:RefOrder>
  </b:Source>
  <b:Source>
    <b:Tag>ASC8</b:Tag>
    <b:SourceType>InternetSite</b:SourceType>
    <b:Guid>{EA053482-BF66-4811-9B03-E591166058CF}</b:Guid>
    <b:InternetSiteTitle>ASCII Table - ASCII and Unicode Characters</b:InternetSiteTitle>
    <b:YearAccessed>8</b:YearAccessed>
    <b:MonthAccessed>agosto</b:MonthAccessed>
    <b:DayAccessed>2010</b:DayAccessed>
    <b:URL>http://ascii-table.com/</b:URL>
    <b:RefOrder>21</b:RefOrder>
  </b:Source>
  <b:Source>
    <b:Tag>ISO97</b:Tag>
    <b:SourceType>ArticleInAPeriodical</b:SourceType>
    <b:Guid>{8F4DB573-08BD-4F65-AC14-0842C3EEEC87}</b:Guid>
    <b:Author>
      <b:Author>
        <b:Corporate>ISO/IEC</b:Corporate>
      </b:Author>
    </b:Author>
    <b:PeriodicalTitle>ISO/IEC 8859-1: Latin Alphabet No. 1</b:PeriodicalTitle>
    <b:Year>1997</b:Year>
    <b:RefOrder>22</b:RefOrder>
  </b:Source>
  <b:Source>
    <b:Tag>RAM</b:Tag>
    <b:SourceType>ArticleInAPeriodical</b:SourceType>
    <b:Guid>{8B03A505-4808-4BF3-B008-B43FB0F4377D}</b:Guid>
    <b:Author>
      <b:Author>
        <b:NameList>
          <b:Person>
            <b:Last>Ramalho</b:Last>
            <b:First>Mikhail</b:First>
          </b:Person>
        </b:NameList>
      </b:Author>
    </b:Author>
    <b:Title>Estudo de Métodos de Criptografia de Dados utilizando Imagens</b:Title>
    <b:City>Manaus</b:City>
    <b:Year>2010</b:Year>
    <b:Month>agosto</b:Month>
    <b:RefOrder>20</b:RefOrder>
  </b:Source>
  <b:Source>
    <b:Tag>Mat7</b:Tag>
    <b:SourceType>InternetSite</b:SourceType>
    <b:Guid>{558AE2E2-9E63-4B70-BDFB-B8BDE31F94B3}</b:Guid>
    <b:InternetSiteTitle>Matlab Central</b:InternetSiteTitle>
    <b:YearAccessed>7</b:YearAccessed>
    <b:MonthAccessed>agosto</b:MonthAccessed>
    <b:DayAccessed>2010</b:DayAccessed>
    <b:URL>http://www.mathworks.com/matlabcentral/fileexchange/9083-rapidly-encrypt-and-decrypt-using-rsa</b:URL>
    <b:RefOrder>18</b:RefOrder>
  </b:Source>
  <b:Source>
    <b:Tag>Mat9</b:Tag>
    <b:SourceType>InternetSite</b:SourceType>
    <b:Guid>{ECE28504-167A-4A71-A1B3-E02D28D2A510}</b:Guid>
    <b:InternetSiteTitle>Matlab Central</b:InternetSiteTitle>
    <b:YearAccessed>9</b:YearAccessed>
    <b:MonthAccessed>agosto</b:MonthAccessed>
    <b:DayAccessed>2010</b:DayAccessed>
    <b:URL>http://www.mathworks.com/matlabcentral/fileexchange/8925-rapid-aes-data-encryption-and-decryption</b:URL>
    <b:RefOrder>19</b:RefOrder>
  </b:Source>
  <b:Source>
    <b:Tag>Sta05</b:Tag>
    <b:SourceType>Book</b:SourceType>
    <b:Guid>{8AFD385F-3E8A-4A86-B9DB-2621D4F56B48}</b:Guid>
    <b:LCID>en-US</b:LCID>
    <b:Author>
      <b:Author>
        <b:NameList>
          <b:Person>
            <b:Last>Stallings</b:Last>
            <b:First>William</b:First>
          </b:Person>
        </b:NameList>
      </b:Author>
    </b:Author>
    <b:Title>Cryptography and Network Security Principles and Practices</b:Title>
    <b:Year>2005</b:Year>
    <b:Publisher>Prentice Hall</b:Publisher>
    <b:Edition>4ª</b:Edition>
    <b:RefOrder>8</b:RefOrder>
  </b:Source>
  <b:Source>
    <b:Tag>Int06</b:Tag>
    <b:SourceType>Book</b:SourceType>
    <b:Guid>{EA7038AF-0828-4278-9E6A-105C718005C6}</b:Guid>
    <b:Title>Introduction to Cryptography - Applications for Communications Security</b:Title>
    <b:Year>2006</b:Year>
    <b:City>New York</b:City>
    <b:Publisher>Springer Science+Business Media</b:Publisher>
    <b:Author>
      <b:Author>
        <b:NameList>
          <b:Person>
            <b:Last>Vaudenay</b:Last>
            <b:First>Sergei</b:First>
          </b:Person>
        </b:NameList>
      </b:Author>
    </b:Author>
    <b:RefOrder>17</b:RefOrder>
  </b:Source>
  <b:Source>
    <b:Tag>Han04</b:Tag>
    <b:SourceType>Book</b:SourceType>
    <b:Guid>{920F080B-F8DC-4488-8D8E-1D6F2BB0BAD4}</b:Guid>
    <b:Author>
      <b:Author>
        <b:NameList>
          <b:Person>
            <b:Last>Hankerson</b:Last>
            <b:First>Darrel</b:First>
          </b:Person>
          <b:Person>
            <b:Last>Menezes</b:Last>
            <b:First>Alfred</b:First>
          </b:Person>
          <b:Person>
            <b:Last>Vanstone</b:Last>
            <b:First>Scott</b:First>
          </b:Person>
        </b:NameList>
      </b:Author>
    </b:Author>
    <b:Title>Guide to Elliptic Curve Cryptography</b:Title>
    <b:Year>2004</b:Year>
    <b:City>New York</b:City>
    <b:Publisher>Springer-Verlag New York</b:Publisher>
    <b:RefOrder>14</b:RefOrder>
  </b:Source>
  <b:Source>
    <b:Tag>Cac97</b:Tag>
    <b:SourceType>ArticleInAPeriodical</b:SourceType>
    <b:Guid>{30DA89C6-D752-47E6-BDB7-4FA1414816CF}</b:Guid>
    <b:Author>
      <b:Author>
        <b:NameList>
          <b:Person>
            <b:Last>Cachin</b:Last>
            <b:First>Christian</b:First>
          </b:Person>
        </b:NameList>
      </b:Author>
    </b:Author>
    <b:Year>1997</b:Year>
    <b:City>Zurich</b:City>
    <b:PeriodicalTitle>Entropy Measures and Unconditional Security in Cryptography</b:PeriodicalTitle>
    <b:RefOrder>16</b:RefOrder>
  </b:Source>
  <b:Source>
    <b:Tag>Wag03</b:Tag>
    <b:SourceType>ArticleInAPeriodical</b:SourceType>
    <b:Guid>{BF3F59F3-F499-46E2-88E3-8D4280718251}</b:Guid>
    <b:Author>
      <b:Author>
        <b:NameList>
          <b:Person>
            <b:Last>Wagner</b:Last>
            <b:First>Neal</b:First>
            <b:Middle>R.</b:Middle>
          </b:Person>
        </b:NameList>
      </b:Author>
    </b:Author>
    <b:Title>The Laws of Cryptography with Java Code</b:Title>
    <b:Year>2003</b:Year>
    <b:RefOrder>15</b:RefOrder>
  </b:Source>
</b:Sources>
</file>

<file path=customXml/itemProps1.xml><?xml version="1.0" encoding="utf-8"?>
<ds:datastoreItem xmlns:ds="http://schemas.openxmlformats.org/officeDocument/2006/customXml" ds:itemID="{3A422D79-5700-458C-82CB-7E4E18107C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5703</TotalTime>
  <Pages>1</Pages>
  <Words>13959</Words>
  <Characters>75382</Characters>
  <Application>Microsoft Office Word</Application>
  <DocSecurity>0</DocSecurity>
  <Lines>628</Lines>
  <Paragraphs>178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89163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Hussama Ismail</dc:creator>
  <cp:keywords/>
  <dc:description/>
  <cp:lastModifiedBy>Mikhail</cp:lastModifiedBy>
  <cp:revision>389</cp:revision>
  <cp:lastPrinted>2010-11-24T04:17:00Z</cp:lastPrinted>
  <dcterms:created xsi:type="dcterms:W3CDTF">2013-10-02T03:59:00Z</dcterms:created>
  <dcterms:modified xsi:type="dcterms:W3CDTF">2013-11-09T20:07:00Z</dcterms:modified>
</cp:coreProperties>
</file>